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7C3C6" w14:textId="353AF44B" w:rsidR="0052139D" w:rsidRPr="00C03B2B" w:rsidRDefault="0052139D" w:rsidP="00E65F3C">
      <w:pPr>
        <w:jc w:val="left"/>
        <w:rPr>
          <w:rFonts w:asciiTheme="minorHAnsi" w:hAnsiTheme="minorHAnsi" w:cstheme="minorHAnsi"/>
          <w:b/>
          <w:color w:val="A6A6A6" w:themeColor="background1" w:themeShade="A6"/>
          <w:sz w:val="48"/>
          <w:szCs w:val="48"/>
          <w:lang w:val="en-US"/>
        </w:rPr>
      </w:pPr>
      <w:del w:id="0" w:author="Attila Vizhanyo" w:date="2024-01-04T11:54:00Z">
        <w:r w:rsidRPr="00C03B2B" w:rsidDel="003A5247">
          <w:rPr>
            <w:rFonts w:asciiTheme="minorHAnsi" w:hAnsiTheme="minorHAnsi" w:cstheme="minorHAnsi"/>
            <w:b/>
            <w:sz w:val="52"/>
            <w:szCs w:val="52"/>
            <w:lang w:val="en-US"/>
          </w:rPr>
          <w:delText xml:space="preserve">The </w:delText>
        </w:r>
        <w:r w:rsidR="00E343BC" w:rsidRPr="00C03B2B" w:rsidDel="003A5247">
          <w:rPr>
            <w:rFonts w:asciiTheme="minorHAnsi" w:hAnsiTheme="minorHAnsi" w:cstheme="minorHAnsi"/>
            <w:b/>
            <w:sz w:val="52"/>
            <w:szCs w:val="52"/>
            <w:lang w:val="en-US"/>
          </w:rPr>
          <w:delText xml:space="preserve">Coding </w:delText>
        </w:r>
        <w:r w:rsidRPr="00C03B2B" w:rsidDel="003A5247">
          <w:rPr>
            <w:rFonts w:asciiTheme="minorHAnsi" w:hAnsiTheme="minorHAnsi" w:cstheme="minorHAnsi"/>
            <w:b/>
            <w:sz w:val="52"/>
            <w:szCs w:val="52"/>
            <w:lang w:val="en-US"/>
          </w:rPr>
          <w:delText>of</w:delText>
        </w:r>
      </w:del>
      <w:ins w:id="1" w:author="Attila Vizhanyo" w:date="2024-01-04T11:54:00Z">
        <w:r w:rsidR="003A5247">
          <w:rPr>
            <w:rFonts w:asciiTheme="minorHAnsi" w:hAnsiTheme="minorHAnsi" w:cstheme="minorHAnsi"/>
            <w:b/>
            <w:sz w:val="52"/>
            <w:szCs w:val="52"/>
            <w:lang w:val="en-US"/>
          </w:rPr>
          <w:t>Creating</w:t>
        </w:r>
      </w:ins>
      <w:r w:rsidRPr="00C03B2B">
        <w:rPr>
          <w:rFonts w:asciiTheme="minorHAnsi" w:hAnsiTheme="minorHAnsi" w:cstheme="minorHAnsi"/>
          <w:b/>
          <w:sz w:val="52"/>
          <w:szCs w:val="52"/>
          <w:lang w:val="en-US"/>
        </w:rPr>
        <w:t xml:space="preserve"> </w:t>
      </w:r>
      <w:r w:rsidR="00E343BC" w:rsidRPr="00C03B2B">
        <w:rPr>
          <w:rFonts w:asciiTheme="minorHAnsi" w:hAnsiTheme="minorHAnsi" w:cstheme="minorHAnsi"/>
          <w:b/>
          <w:sz w:val="52"/>
          <w:szCs w:val="52"/>
          <w:lang w:val="en-US"/>
        </w:rPr>
        <w:t>Chess Variations</w:t>
      </w:r>
      <w:r w:rsidR="00944E56" w:rsidRPr="00C03B2B">
        <w:rPr>
          <w:rFonts w:asciiTheme="minorHAnsi" w:hAnsiTheme="minorHAnsi" w:cstheme="minorHAnsi"/>
          <w:b/>
          <w:sz w:val="52"/>
          <w:szCs w:val="52"/>
          <w:lang w:val="en-US"/>
        </w:rPr>
        <w:br/>
      </w:r>
      <w:r w:rsidR="00E343BC" w:rsidRPr="00C03B2B">
        <w:rPr>
          <w:rFonts w:asciiTheme="minorHAnsi" w:hAnsiTheme="minorHAnsi" w:cstheme="minorHAnsi"/>
          <w:b/>
          <w:color w:val="A6A6A6" w:themeColor="background1" w:themeShade="A6"/>
          <w:sz w:val="48"/>
          <w:szCs w:val="48"/>
          <w:lang w:val="en-US"/>
        </w:rPr>
        <w:t xml:space="preserve">Implementing </w:t>
      </w:r>
      <w:r w:rsidRPr="00C03B2B">
        <w:rPr>
          <w:rFonts w:asciiTheme="minorHAnsi" w:hAnsiTheme="minorHAnsi" w:cstheme="minorHAnsi"/>
          <w:b/>
          <w:color w:val="A6A6A6" w:themeColor="background1" w:themeShade="A6"/>
          <w:sz w:val="48"/>
          <w:szCs w:val="48"/>
          <w:lang w:val="en-US"/>
        </w:rPr>
        <w:t xml:space="preserve">Different Ways </w:t>
      </w:r>
      <w:r w:rsidR="00C11681" w:rsidRPr="00C03B2B">
        <w:rPr>
          <w:rFonts w:asciiTheme="minorHAnsi" w:hAnsiTheme="minorHAnsi" w:cstheme="minorHAnsi"/>
          <w:b/>
          <w:color w:val="A6A6A6" w:themeColor="background1" w:themeShade="A6"/>
          <w:sz w:val="48"/>
          <w:szCs w:val="48"/>
          <w:lang w:val="en-US"/>
        </w:rPr>
        <w:t>to</w:t>
      </w:r>
      <w:r w:rsidRPr="00C03B2B">
        <w:rPr>
          <w:rFonts w:asciiTheme="minorHAnsi" w:hAnsiTheme="minorHAnsi" w:cstheme="minorHAnsi"/>
          <w:b/>
          <w:color w:val="A6A6A6" w:themeColor="background1" w:themeShade="A6"/>
          <w:sz w:val="48"/>
          <w:szCs w:val="48"/>
          <w:lang w:val="en-US"/>
        </w:rPr>
        <w:t xml:space="preserve"> Play Chess </w:t>
      </w:r>
      <w:r w:rsidR="00005D34" w:rsidRPr="00C03B2B">
        <w:rPr>
          <w:rFonts w:asciiTheme="minorHAnsi" w:hAnsiTheme="minorHAnsi" w:cstheme="minorHAnsi"/>
          <w:b/>
          <w:color w:val="A6A6A6" w:themeColor="background1" w:themeShade="A6"/>
          <w:sz w:val="48"/>
          <w:szCs w:val="48"/>
          <w:lang w:val="en-US"/>
        </w:rPr>
        <w:t>into</w:t>
      </w:r>
      <w:r w:rsidR="00E343BC" w:rsidRPr="00C03B2B">
        <w:rPr>
          <w:rFonts w:asciiTheme="minorHAnsi" w:hAnsiTheme="minorHAnsi" w:cstheme="minorHAnsi"/>
          <w:b/>
          <w:color w:val="A6A6A6" w:themeColor="background1" w:themeShade="A6"/>
          <w:sz w:val="48"/>
          <w:szCs w:val="48"/>
          <w:lang w:val="en-US"/>
        </w:rPr>
        <w:t xml:space="preserve"> </w:t>
      </w:r>
      <w:r w:rsidR="00C11681" w:rsidRPr="00C03B2B">
        <w:rPr>
          <w:rFonts w:asciiTheme="minorHAnsi" w:hAnsiTheme="minorHAnsi" w:cstheme="minorHAnsi"/>
          <w:b/>
          <w:color w:val="A6A6A6" w:themeColor="background1" w:themeShade="A6"/>
          <w:sz w:val="48"/>
          <w:szCs w:val="48"/>
          <w:lang w:val="en-US"/>
        </w:rPr>
        <w:t>a</w:t>
      </w:r>
      <w:r w:rsidR="00E343BC" w:rsidRPr="00C03B2B">
        <w:rPr>
          <w:rFonts w:asciiTheme="minorHAnsi" w:hAnsiTheme="minorHAnsi" w:cstheme="minorHAnsi"/>
          <w:b/>
          <w:color w:val="A6A6A6" w:themeColor="background1" w:themeShade="A6"/>
          <w:sz w:val="48"/>
          <w:szCs w:val="48"/>
          <w:lang w:val="en-US"/>
        </w:rPr>
        <w:t xml:space="preserve"> Standard Chess Program</w:t>
      </w:r>
    </w:p>
    <w:p w14:paraId="304E87E2" w14:textId="0104CFE9" w:rsidR="00005D34" w:rsidRPr="00C03B2B" w:rsidRDefault="0052139D" w:rsidP="00005D34">
      <w:pPr>
        <w:jc w:val="left"/>
        <w:rPr>
          <w:rFonts w:asciiTheme="minorHAnsi" w:hAnsiTheme="minorHAnsi" w:cstheme="minorHAnsi"/>
          <w:sz w:val="48"/>
          <w:szCs w:val="48"/>
          <w:lang w:val="en-US"/>
        </w:rPr>
      </w:pPr>
      <w:r w:rsidRPr="00C03B2B">
        <w:rPr>
          <w:rFonts w:asciiTheme="minorHAnsi" w:hAnsiTheme="minorHAnsi" w:cstheme="minorHAnsi"/>
          <w:noProof/>
          <w:sz w:val="48"/>
          <w:szCs w:val="48"/>
          <w:lang w:val="en-US"/>
        </w:rPr>
        <w:drawing>
          <wp:inline distT="0" distB="0" distL="0" distR="0" wp14:anchorId="718CF8BA" wp14:editId="09084C3D">
            <wp:extent cx="4283017" cy="3481987"/>
            <wp:effectExtent l="0" t="0" r="0" b="0"/>
            <wp:docPr id="487494193" name="Picture 1" descr="Chess Pieces Free Stock Photo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4193" name="Picture 487494193" descr="Chess Pieces Free Stock Photo - Public Domain Pictures"/>
                    <pic:cNvPicPr/>
                  </pic:nvPicPr>
                  <pic:blipFill rotWithShape="1">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t="3500" b="15202"/>
                    <a:stretch/>
                  </pic:blipFill>
                  <pic:spPr bwMode="auto">
                    <a:xfrm>
                      <a:off x="0" y="0"/>
                      <a:ext cx="4302687" cy="3497978"/>
                    </a:xfrm>
                    <a:prstGeom prst="rect">
                      <a:avLst/>
                    </a:prstGeom>
                    <a:ln>
                      <a:noFill/>
                    </a:ln>
                    <a:extLst>
                      <a:ext uri="{53640926-AAD7-44D8-BBD7-CCE9431645EC}">
                        <a14:shadowObscured xmlns:a14="http://schemas.microsoft.com/office/drawing/2010/main"/>
                      </a:ext>
                    </a:extLst>
                  </pic:spPr>
                </pic:pic>
              </a:graphicData>
            </a:graphic>
          </wp:inline>
        </w:drawing>
      </w:r>
    </w:p>
    <w:p w14:paraId="0F96C72A" w14:textId="77777777" w:rsidR="00005D34" w:rsidRDefault="00005D34" w:rsidP="00E65F3C">
      <w:pPr>
        <w:tabs>
          <w:tab w:val="left" w:pos="5280"/>
        </w:tabs>
        <w:jc w:val="left"/>
        <w:rPr>
          <w:rFonts w:asciiTheme="minorHAnsi" w:hAnsiTheme="minorHAnsi" w:cstheme="minorHAnsi"/>
          <w:b/>
          <w:sz w:val="32"/>
          <w:szCs w:val="32"/>
          <w:lang w:val="it-CH"/>
        </w:rPr>
      </w:pPr>
    </w:p>
    <w:p w14:paraId="49B46D53" w14:textId="461E32FC" w:rsidR="00944E56" w:rsidRPr="007C5DED" w:rsidRDefault="00094606" w:rsidP="00E65F3C">
      <w:pPr>
        <w:tabs>
          <w:tab w:val="left" w:pos="5280"/>
        </w:tabs>
        <w:jc w:val="left"/>
        <w:rPr>
          <w:rFonts w:asciiTheme="minorHAnsi" w:hAnsiTheme="minorHAnsi" w:cstheme="minorHAnsi"/>
          <w:b/>
          <w:sz w:val="32"/>
          <w:szCs w:val="32"/>
          <w:lang w:val="it-CH"/>
        </w:rPr>
      </w:pPr>
      <w:r w:rsidRPr="007C5DED">
        <w:rPr>
          <w:rFonts w:asciiTheme="minorHAnsi" w:hAnsiTheme="minorHAnsi" w:cstheme="minorHAnsi"/>
          <w:b/>
          <w:sz w:val="32"/>
          <w:szCs w:val="32"/>
          <w:lang w:val="it-CH"/>
        </w:rPr>
        <w:t xml:space="preserve">Matura Paper, </w:t>
      </w:r>
      <w:r w:rsidR="00944E56" w:rsidRPr="007C5DED">
        <w:rPr>
          <w:rFonts w:asciiTheme="minorHAnsi" w:hAnsiTheme="minorHAnsi" w:cstheme="minorHAnsi"/>
          <w:b/>
          <w:sz w:val="32"/>
          <w:szCs w:val="32"/>
          <w:lang w:val="it-CH"/>
        </w:rPr>
        <w:t>Kantonsschule Sargans</w:t>
      </w:r>
    </w:p>
    <w:p w14:paraId="29D2EC95" w14:textId="6A70F464" w:rsidR="00944E56" w:rsidRPr="007C5DED" w:rsidRDefault="0052139D" w:rsidP="00E65F3C">
      <w:pPr>
        <w:tabs>
          <w:tab w:val="left" w:pos="5280"/>
        </w:tabs>
        <w:jc w:val="left"/>
        <w:rPr>
          <w:rFonts w:asciiTheme="minorHAnsi" w:hAnsiTheme="minorHAnsi" w:cstheme="minorHAnsi"/>
          <w:sz w:val="32"/>
          <w:szCs w:val="32"/>
          <w:lang w:val="it-CH"/>
        </w:rPr>
      </w:pPr>
      <w:r w:rsidRPr="007C5DED">
        <w:rPr>
          <w:rFonts w:asciiTheme="minorHAnsi" w:hAnsiTheme="minorHAnsi" w:cstheme="minorHAnsi"/>
          <w:sz w:val="32"/>
          <w:szCs w:val="32"/>
          <w:lang w:val="it-CH"/>
        </w:rPr>
        <w:t>Attila Vizhanyo, 4bNP</w:t>
      </w:r>
    </w:p>
    <w:p w14:paraId="1BCAEB65" w14:textId="77777777" w:rsidR="00944E56" w:rsidRPr="007C5DED" w:rsidRDefault="00944E56" w:rsidP="00E65F3C">
      <w:pPr>
        <w:tabs>
          <w:tab w:val="left" w:pos="5280"/>
        </w:tabs>
        <w:jc w:val="left"/>
        <w:rPr>
          <w:rFonts w:asciiTheme="minorHAnsi" w:hAnsiTheme="minorHAnsi" w:cstheme="minorHAnsi"/>
          <w:sz w:val="32"/>
          <w:szCs w:val="32"/>
          <w:lang w:val="it-CH"/>
        </w:rPr>
      </w:pPr>
    </w:p>
    <w:p w14:paraId="52B53E4F" w14:textId="77777777" w:rsidR="003F4F21" w:rsidRPr="007C5DED" w:rsidRDefault="003F4F21" w:rsidP="00E65F3C">
      <w:pPr>
        <w:tabs>
          <w:tab w:val="left" w:pos="5280"/>
        </w:tabs>
        <w:jc w:val="left"/>
        <w:rPr>
          <w:rFonts w:asciiTheme="minorHAnsi" w:hAnsiTheme="minorHAnsi" w:cstheme="minorHAnsi"/>
          <w:sz w:val="32"/>
          <w:szCs w:val="32"/>
          <w:lang w:val="it-CH"/>
        </w:rPr>
      </w:pPr>
    </w:p>
    <w:p w14:paraId="0E243485" w14:textId="1531456E" w:rsidR="00944E56" w:rsidRPr="00C03B2B" w:rsidRDefault="00094606" w:rsidP="00E65F3C">
      <w:pPr>
        <w:ind w:left="5670"/>
        <w:jc w:val="left"/>
        <w:rPr>
          <w:rFonts w:asciiTheme="minorHAnsi" w:hAnsiTheme="minorHAnsi" w:cstheme="minorHAnsi"/>
          <w:sz w:val="32"/>
          <w:szCs w:val="32"/>
          <w:lang w:val="en-US"/>
        </w:rPr>
      </w:pPr>
      <w:r w:rsidRPr="00C03B2B">
        <w:rPr>
          <w:rFonts w:asciiTheme="minorHAnsi" w:hAnsiTheme="minorHAnsi" w:cstheme="minorHAnsi"/>
          <w:b/>
          <w:sz w:val="32"/>
          <w:szCs w:val="32"/>
          <w:lang w:val="en-US"/>
        </w:rPr>
        <w:t>Supervisor</w:t>
      </w:r>
      <w:r w:rsidR="00944E56" w:rsidRPr="00C03B2B">
        <w:rPr>
          <w:rFonts w:asciiTheme="minorHAnsi" w:hAnsiTheme="minorHAnsi" w:cstheme="minorHAnsi"/>
          <w:b/>
          <w:sz w:val="32"/>
          <w:szCs w:val="32"/>
          <w:lang w:val="en-US"/>
        </w:rPr>
        <w:t>:</w:t>
      </w:r>
      <w:r w:rsidR="00944E56" w:rsidRPr="00C03B2B">
        <w:rPr>
          <w:rFonts w:asciiTheme="minorHAnsi" w:hAnsiTheme="minorHAnsi" w:cstheme="minorHAnsi"/>
          <w:b/>
          <w:sz w:val="32"/>
          <w:szCs w:val="32"/>
          <w:lang w:val="en-US"/>
        </w:rPr>
        <w:br/>
      </w:r>
      <w:r w:rsidR="0052139D" w:rsidRPr="00C03B2B">
        <w:rPr>
          <w:rFonts w:asciiTheme="minorHAnsi" w:hAnsiTheme="minorHAnsi" w:cstheme="minorHAnsi"/>
          <w:sz w:val="32"/>
          <w:szCs w:val="32"/>
          <w:lang w:val="en-US"/>
        </w:rPr>
        <w:t>Herr Lukas Fehr</w:t>
      </w:r>
    </w:p>
    <w:p w14:paraId="1DFF814D" w14:textId="77777777" w:rsidR="00944E56" w:rsidRPr="00C03B2B" w:rsidRDefault="00944E56" w:rsidP="00E65F3C">
      <w:pPr>
        <w:tabs>
          <w:tab w:val="left" w:pos="5280"/>
        </w:tabs>
        <w:ind w:left="5670"/>
        <w:jc w:val="left"/>
        <w:rPr>
          <w:rFonts w:asciiTheme="minorHAnsi" w:hAnsiTheme="minorHAnsi" w:cstheme="minorHAnsi"/>
          <w:sz w:val="32"/>
          <w:szCs w:val="32"/>
          <w:lang w:val="en-US"/>
        </w:rPr>
      </w:pPr>
    </w:p>
    <w:p w14:paraId="6E10162D" w14:textId="3ED029F2" w:rsidR="009A2ACE" w:rsidRPr="00C03B2B" w:rsidRDefault="00094606" w:rsidP="00E65F3C">
      <w:pPr>
        <w:ind w:left="5670"/>
        <w:jc w:val="left"/>
        <w:rPr>
          <w:rFonts w:asciiTheme="minorHAnsi" w:hAnsiTheme="minorHAnsi" w:cstheme="minorHAnsi"/>
          <w:sz w:val="32"/>
          <w:szCs w:val="32"/>
          <w:lang w:val="en-US"/>
        </w:rPr>
      </w:pPr>
      <w:r w:rsidRPr="00C03B2B">
        <w:rPr>
          <w:rFonts w:asciiTheme="minorHAnsi" w:hAnsiTheme="minorHAnsi" w:cstheme="minorHAnsi"/>
          <w:b/>
          <w:sz w:val="32"/>
          <w:szCs w:val="32"/>
          <w:lang w:val="en-US"/>
        </w:rPr>
        <w:t>Submitted on</w:t>
      </w:r>
      <w:r w:rsidR="00944E56" w:rsidRPr="00C03B2B">
        <w:rPr>
          <w:rFonts w:asciiTheme="minorHAnsi" w:hAnsiTheme="minorHAnsi" w:cstheme="minorHAnsi"/>
          <w:b/>
          <w:sz w:val="32"/>
          <w:szCs w:val="32"/>
          <w:lang w:val="en-US"/>
        </w:rPr>
        <w:t>:</w:t>
      </w:r>
      <w:r w:rsidRPr="00C03B2B">
        <w:rPr>
          <w:rFonts w:asciiTheme="minorHAnsi" w:hAnsiTheme="minorHAnsi" w:cstheme="minorHAnsi"/>
          <w:sz w:val="32"/>
          <w:szCs w:val="32"/>
          <w:lang w:val="en-US"/>
        </w:rPr>
        <w:br/>
      </w:r>
      <w:r w:rsidR="0052139D" w:rsidRPr="00C03B2B">
        <w:rPr>
          <w:rFonts w:asciiTheme="minorHAnsi" w:hAnsiTheme="minorHAnsi" w:cstheme="minorHAnsi"/>
          <w:sz w:val="32"/>
          <w:szCs w:val="32"/>
          <w:lang w:val="en-US"/>
        </w:rPr>
        <w:t>8</w:t>
      </w:r>
      <w:r w:rsidRPr="00C03B2B">
        <w:rPr>
          <w:rFonts w:asciiTheme="minorHAnsi" w:hAnsiTheme="minorHAnsi" w:cstheme="minorHAnsi"/>
          <w:sz w:val="32"/>
          <w:szCs w:val="32"/>
          <w:lang w:val="en-US"/>
        </w:rPr>
        <w:t xml:space="preserve"> January</w:t>
      </w:r>
      <w:r w:rsidR="00944E56" w:rsidRPr="00C03B2B">
        <w:rPr>
          <w:rFonts w:asciiTheme="minorHAnsi" w:hAnsiTheme="minorHAnsi" w:cstheme="minorHAnsi"/>
          <w:sz w:val="32"/>
          <w:szCs w:val="32"/>
          <w:lang w:val="en-US"/>
        </w:rPr>
        <w:t xml:space="preserve"> </w:t>
      </w:r>
      <w:r w:rsidR="008666AE" w:rsidRPr="00C03B2B">
        <w:rPr>
          <w:rFonts w:asciiTheme="minorHAnsi" w:hAnsiTheme="minorHAnsi" w:cstheme="minorHAnsi"/>
          <w:sz w:val="32"/>
          <w:szCs w:val="32"/>
          <w:lang w:val="en-US"/>
        </w:rPr>
        <w:t>202</w:t>
      </w:r>
      <w:r w:rsidR="0052139D" w:rsidRPr="00C03B2B">
        <w:rPr>
          <w:rFonts w:asciiTheme="minorHAnsi" w:hAnsiTheme="minorHAnsi" w:cstheme="minorHAnsi"/>
          <w:sz w:val="32"/>
          <w:szCs w:val="32"/>
          <w:lang w:val="en-US"/>
        </w:rPr>
        <w:t>4</w:t>
      </w:r>
      <w:r w:rsidR="009A2ACE" w:rsidRPr="00C03B2B">
        <w:rPr>
          <w:rFonts w:asciiTheme="minorHAnsi" w:hAnsiTheme="minorHAnsi" w:cstheme="minorHAnsi"/>
          <w:sz w:val="32"/>
          <w:szCs w:val="32"/>
          <w:lang w:val="en-US"/>
        </w:rPr>
        <w:br w:type="page"/>
      </w:r>
    </w:p>
    <w:p w14:paraId="7A2FA6D1" w14:textId="77777777" w:rsidR="009A2ACE" w:rsidRDefault="00094606" w:rsidP="00EA589D">
      <w:pPr>
        <w:pStyle w:val="Heading1"/>
        <w:numPr>
          <w:ilvl w:val="0"/>
          <w:numId w:val="0"/>
        </w:numPr>
        <w:ind w:left="432" w:hanging="432"/>
        <w:rPr>
          <w:lang w:val="en-US"/>
        </w:rPr>
      </w:pPr>
      <w:bookmarkStart w:id="2" w:name="_Toc155256817"/>
      <w:r w:rsidRPr="00C03B2B">
        <w:rPr>
          <w:lang w:val="en-US"/>
        </w:rPr>
        <w:lastRenderedPageBreak/>
        <w:t>Preface</w:t>
      </w:r>
      <w:bookmarkEnd w:id="2"/>
    </w:p>
    <w:p w14:paraId="14F53560" w14:textId="0A1E1F01" w:rsidR="00882A91" w:rsidRPr="00882A91" w:rsidRDefault="00882A91" w:rsidP="00882A91">
      <w:pPr>
        <w:rPr>
          <w:lang w:val="en-US"/>
        </w:rPr>
      </w:pPr>
      <w:r w:rsidRPr="00C03B2B">
        <w:rPr>
          <w:lang w:val="en-US"/>
        </w:rPr>
        <w:t xml:space="preserve">In the pursuit of finding a </w:t>
      </w:r>
      <w:r>
        <w:rPr>
          <w:lang w:val="en-US"/>
        </w:rPr>
        <w:t>subject</w:t>
      </w:r>
      <w:r w:rsidRPr="00C03B2B">
        <w:rPr>
          <w:lang w:val="en-US"/>
        </w:rPr>
        <w:t xml:space="preserve"> for my Matura project, my objective was to combine two of my passions: chess and </w:t>
      </w:r>
      <w:r>
        <w:rPr>
          <w:lang w:val="en-US"/>
        </w:rPr>
        <w:t>computer programming</w:t>
      </w:r>
      <w:r w:rsidRPr="00C03B2B">
        <w:rPr>
          <w:lang w:val="en-US"/>
        </w:rPr>
        <w:t xml:space="preserve">. </w:t>
      </w:r>
    </w:p>
    <w:p w14:paraId="592563FA" w14:textId="2B100BC4" w:rsidR="00882A91" w:rsidRDefault="00882A91" w:rsidP="00592253">
      <w:pPr>
        <w:rPr>
          <w:lang w:val="en-US"/>
        </w:rPr>
      </w:pPr>
      <w:bookmarkStart w:id="3" w:name="_Hlk153706816"/>
      <w:r w:rsidRPr="00C03B2B">
        <w:rPr>
          <w:lang w:val="en-US"/>
        </w:rPr>
        <w:t>I have been playing chess for an extended period.</w:t>
      </w:r>
      <w:r>
        <w:rPr>
          <w:lang w:val="en-US"/>
        </w:rPr>
        <w:t xml:space="preserve"> </w:t>
      </w:r>
      <w:r w:rsidR="00592253" w:rsidRPr="00C03B2B">
        <w:rPr>
          <w:lang w:val="en-US"/>
        </w:rPr>
        <w:t xml:space="preserve">My grandfather first introduced me to </w:t>
      </w:r>
      <w:r w:rsidR="00202812">
        <w:rPr>
          <w:lang w:val="en-US"/>
        </w:rPr>
        <w:t>chess</w:t>
      </w:r>
      <w:r w:rsidR="00592253" w:rsidRPr="00C03B2B">
        <w:rPr>
          <w:lang w:val="en-US"/>
        </w:rPr>
        <w:t xml:space="preserve"> when I was young. </w:t>
      </w:r>
      <w:r w:rsidR="00755CA8">
        <w:rPr>
          <w:lang w:val="en-US"/>
        </w:rPr>
        <w:t xml:space="preserve">I </w:t>
      </w:r>
      <w:r w:rsidR="009247CB">
        <w:rPr>
          <w:lang w:val="en-US"/>
        </w:rPr>
        <w:t>was captivated by the strategic and tactical elements of chess.</w:t>
      </w:r>
    </w:p>
    <w:p w14:paraId="72A90F3E" w14:textId="03F10913" w:rsidR="0097467F" w:rsidRDefault="00882A91" w:rsidP="00592253">
      <w:pPr>
        <w:rPr>
          <w:lang w:val="en-US"/>
        </w:rPr>
      </w:pPr>
      <w:r w:rsidRPr="00C03B2B">
        <w:rPr>
          <w:lang w:val="en-US"/>
        </w:rPr>
        <w:t xml:space="preserve">My second interest is </w:t>
      </w:r>
      <w:r>
        <w:rPr>
          <w:lang w:val="en-US"/>
        </w:rPr>
        <w:t>programming, also called coding.</w:t>
      </w:r>
      <w:r w:rsidR="00202812">
        <w:rPr>
          <w:lang w:val="en-US"/>
        </w:rPr>
        <w:t xml:space="preserve"> </w:t>
      </w:r>
      <w:bookmarkEnd w:id="3"/>
      <w:r w:rsidR="003E6AD4" w:rsidRPr="003E6AD4">
        <w:rPr>
          <w:lang w:val="en-US"/>
        </w:rPr>
        <w:t xml:space="preserve">Despite not having much programming experience, I find it interesting for its logical </w:t>
      </w:r>
      <w:r w:rsidR="009247CB">
        <w:rPr>
          <w:lang w:val="en-US"/>
        </w:rPr>
        <w:t xml:space="preserve">way of </w:t>
      </w:r>
      <w:r w:rsidR="003E6AD4" w:rsidRPr="003E6AD4">
        <w:rPr>
          <w:lang w:val="en-US"/>
        </w:rPr>
        <w:t>thinking and clear structure.</w:t>
      </w:r>
      <w:r w:rsidR="003E6AD4">
        <w:rPr>
          <w:lang w:val="en-US"/>
        </w:rPr>
        <w:t xml:space="preserve"> </w:t>
      </w:r>
      <w:r>
        <w:rPr>
          <w:lang w:val="en-US"/>
        </w:rPr>
        <w:t>Subsequently, I was eager to enhance my coding skills with a suitable coding project.</w:t>
      </w:r>
    </w:p>
    <w:p w14:paraId="138B84F7" w14:textId="2DF21B1D" w:rsidR="00882A91" w:rsidRDefault="00882A91" w:rsidP="00592253">
      <w:pPr>
        <w:rPr>
          <w:lang w:val="en-US"/>
        </w:rPr>
      </w:pPr>
      <w:r>
        <w:rPr>
          <w:lang w:val="en-US"/>
        </w:rPr>
        <w:t>My</w:t>
      </w:r>
      <w:r w:rsidRPr="00C03B2B">
        <w:rPr>
          <w:lang w:val="en-US"/>
        </w:rPr>
        <w:t xml:space="preserve"> idea </w:t>
      </w:r>
      <w:r>
        <w:rPr>
          <w:lang w:val="en-US"/>
        </w:rPr>
        <w:t xml:space="preserve">was to </w:t>
      </w:r>
      <w:r w:rsidRPr="00C03B2B">
        <w:rPr>
          <w:lang w:val="en-US"/>
        </w:rPr>
        <w:t>program different versions</w:t>
      </w:r>
      <w:r>
        <w:rPr>
          <w:lang w:val="en-US"/>
        </w:rPr>
        <w:t>, or variations</w:t>
      </w:r>
      <w:r w:rsidRPr="00C03B2B">
        <w:rPr>
          <w:lang w:val="en-US"/>
        </w:rPr>
        <w:t xml:space="preserve"> of chess by changing the rules of the </w:t>
      </w:r>
      <w:r>
        <w:rPr>
          <w:lang w:val="en-US"/>
        </w:rPr>
        <w:t>original</w:t>
      </w:r>
      <w:r w:rsidRPr="00C03B2B">
        <w:rPr>
          <w:lang w:val="en-US"/>
        </w:rPr>
        <w:t xml:space="preserve"> game. I was inspired by a website called chess.com that published </w:t>
      </w:r>
      <w:r>
        <w:rPr>
          <w:lang w:val="en-US"/>
        </w:rPr>
        <w:t>such</w:t>
      </w:r>
      <w:r w:rsidRPr="00C03B2B">
        <w:rPr>
          <w:lang w:val="en-US"/>
        </w:rPr>
        <w:t xml:space="preserve"> variations, </w:t>
      </w:r>
      <w:r>
        <w:rPr>
          <w:lang w:val="en-US"/>
        </w:rPr>
        <w:t>and c</w:t>
      </w:r>
      <w:r w:rsidRPr="00C03B2B">
        <w:rPr>
          <w:lang w:val="en-US"/>
        </w:rPr>
        <w:t xml:space="preserve">onsequently I was excited to come up with my own ideas of ways to play chess. By changing the rules, my goal was to make chess more enjoyable for people </w:t>
      </w:r>
      <w:r>
        <w:rPr>
          <w:lang w:val="en-US"/>
        </w:rPr>
        <w:t>who</w:t>
      </w:r>
      <w:r w:rsidRPr="00C03B2B">
        <w:rPr>
          <w:lang w:val="en-US"/>
        </w:rPr>
        <w:t xml:space="preserve"> may not appreciate its strategic complexity and memorization.</w:t>
      </w:r>
    </w:p>
    <w:p w14:paraId="552117D8" w14:textId="739666A2" w:rsidR="00C23DA6" w:rsidRPr="00C03B2B" w:rsidRDefault="00C23DA6" w:rsidP="00592253">
      <w:pPr>
        <w:rPr>
          <w:lang w:val="en-US"/>
        </w:rPr>
      </w:pPr>
      <w:r w:rsidRPr="00005D34">
        <w:rPr>
          <w:noProof/>
          <w:lang w:val="en-US"/>
        </w:rPr>
        <mc:AlternateContent>
          <mc:Choice Requires="wps">
            <w:drawing>
              <wp:anchor distT="0" distB="0" distL="114300" distR="114300" simplePos="0" relativeHeight="251667456" behindDoc="1" locked="0" layoutInCell="1" allowOverlap="1" wp14:anchorId="6943EA9C" wp14:editId="0E55B87C">
                <wp:simplePos x="0" y="0"/>
                <wp:positionH relativeFrom="column">
                  <wp:posOffset>3261360</wp:posOffset>
                </wp:positionH>
                <wp:positionV relativeFrom="paragraph">
                  <wp:posOffset>3862705</wp:posOffset>
                </wp:positionV>
                <wp:extent cx="2538730" cy="635"/>
                <wp:effectExtent l="0" t="0" r="1270" b="0"/>
                <wp:wrapTight wrapText="bothSides">
                  <wp:wrapPolygon edited="0">
                    <wp:start x="0" y="0"/>
                    <wp:lineTo x="0" y="18783"/>
                    <wp:lineTo x="21503" y="18783"/>
                    <wp:lineTo x="21503" y="0"/>
                    <wp:lineTo x="0" y="0"/>
                  </wp:wrapPolygon>
                </wp:wrapTight>
                <wp:docPr id="914957491" name="Text Box 1"/>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5CBF75CD" w14:textId="673EFA3D" w:rsidR="00C23DA6" w:rsidRPr="00AA6157" w:rsidRDefault="00C23DA6" w:rsidP="00C23DA6">
                            <w:pPr>
                              <w:pStyle w:val="Caption"/>
                              <w:rPr>
                                <w:noProof/>
                                <w:color w:val="0D0D0D" w:themeColor="text1" w:themeTint="F2"/>
                                <w:sz w:val="22"/>
                                <w:szCs w:val="22"/>
                                <w:lang w:val="en-US"/>
                              </w:rPr>
                            </w:pPr>
                            <w:bookmarkStart w:id="4" w:name="_Toc155256867"/>
                            <w:r w:rsidRPr="00C23DA6">
                              <w:rPr>
                                <w:lang w:val="en-US"/>
                              </w:rPr>
                              <w:t xml:space="preserve">Figure </w:t>
                            </w:r>
                            <w:r>
                              <w:fldChar w:fldCharType="begin"/>
                            </w:r>
                            <w:r w:rsidRPr="00C23DA6">
                              <w:rPr>
                                <w:lang w:val="en-US"/>
                              </w:rPr>
                              <w:instrText xml:space="preserve"> SEQ Figure \* ARABIC </w:instrText>
                            </w:r>
                            <w:r>
                              <w:fldChar w:fldCharType="separate"/>
                            </w:r>
                            <w:r w:rsidR="00BB26BF">
                              <w:rPr>
                                <w:noProof/>
                                <w:lang w:val="en-US"/>
                              </w:rPr>
                              <w:t>1</w:t>
                            </w:r>
                            <w:r>
                              <w:fldChar w:fldCharType="end"/>
                            </w:r>
                            <w:r w:rsidRPr="00C23DA6">
                              <w:rPr>
                                <w:lang w:val="en-US"/>
                              </w:rPr>
                              <w:t xml:space="preserve"> Chess 960 Starting Position</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43EA9C" id="_x0000_t202" coordsize="21600,21600" o:spt="202" path="m,l,21600r21600,l21600,xe">
                <v:stroke joinstyle="miter"/>
                <v:path gradientshapeok="t" o:connecttype="rect"/>
              </v:shapetype>
              <v:shape id="Text Box 1" o:spid="_x0000_s1026" type="#_x0000_t202" style="position:absolute;left:0;text-align:left;margin-left:256.8pt;margin-top:304.15pt;width:199.9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" stroked="f">
                <v:textbox style="mso-fit-shape-to-text:t" inset="0,0,0,0">
                  <w:txbxContent>
                    <w:p w14:paraId="5CBF75CD" w14:textId="673EFA3D" w:rsidR="00C23DA6" w:rsidRPr="00AA6157" w:rsidRDefault="00C23DA6" w:rsidP="00C23DA6">
                      <w:pPr>
                        <w:pStyle w:val="Caption"/>
                        <w:rPr>
                          <w:noProof/>
                          <w:color w:val="0D0D0D" w:themeColor="text1" w:themeTint="F2"/>
                          <w:sz w:val="22"/>
                          <w:szCs w:val="22"/>
                          <w:lang w:val="en-US"/>
                        </w:rPr>
                      </w:pPr>
                      <w:bookmarkStart w:id="5" w:name="_Toc155256867"/>
                      <w:r w:rsidRPr="00C23DA6">
                        <w:rPr>
                          <w:lang w:val="en-US"/>
                        </w:rPr>
                        <w:t xml:space="preserve">Figure </w:t>
                      </w:r>
                      <w:r>
                        <w:fldChar w:fldCharType="begin"/>
                      </w:r>
                      <w:r w:rsidRPr="00C23DA6">
                        <w:rPr>
                          <w:lang w:val="en-US"/>
                        </w:rPr>
                        <w:instrText xml:space="preserve"> SEQ Figure \* ARABIC </w:instrText>
                      </w:r>
                      <w:r>
                        <w:fldChar w:fldCharType="separate"/>
                      </w:r>
                      <w:r w:rsidR="00BB26BF">
                        <w:rPr>
                          <w:noProof/>
                          <w:lang w:val="en-US"/>
                        </w:rPr>
                        <w:t>1</w:t>
                      </w:r>
                      <w:r>
                        <w:fldChar w:fldCharType="end"/>
                      </w:r>
                      <w:r w:rsidRPr="00C23DA6">
                        <w:rPr>
                          <w:lang w:val="en-US"/>
                        </w:rPr>
                        <w:t xml:space="preserve"> Chess 960 Starting Position</w:t>
                      </w:r>
                      <w:bookmarkEnd w:id="5"/>
                    </w:p>
                  </w:txbxContent>
                </v:textbox>
                <w10:wrap type="tight"/>
              </v:shape>
            </w:pict>
          </mc:Fallback>
        </mc:AlternateContent>
      </w:r>
      <w:r w:rsidR="00592253" w:rsidRPr="00C03B2B">
        <w:rPr>
          <w:noProof/>
          <w:lang w:val="en-US"/>
        </w:rPr>
        <w:drawing>
          <wp:anchor distT="0" distB="0" distL="114300" distR="114300" simplePos="0" relativeHeight="251665408" behindDoc="1" locked="0" layoutInCell="1" allowOverlap="1" wp14:anchorId="0C248851" wp14:editId="73327EE2">
            <wp:simplePos x="0" y="0"/>
            <wp:positionH relativeFrom="column">
              <wp:posOffset>3259455</wp:posOffset>
            </wp:positionH>
            <wp:positionV relativeFrom="paragraph">
              <wp:posOffset>1259205</wp:posOffset>
            </wp:positionV>
            <wp:extent cx="2538730" cy="2545715"/>
            <wp:effectExtent l="0" t="0" r="0" b="0"/>
            <wp:wrapTight wrapText="bothSides">
              <wp:wrapPolygon edited="0">
                <wp:start x="0" y="0"/>
                <wp:lineTo x="0" y="21498"/>
                <wp:lineTo x="21395" y="21498"/>
                <wp:lineTo x="21395" y="0"/>
                <wp:lineTo x="0" y="0"/>
              </wp:wrapPolygon>
            </wp:wrapTight>
            <wp:docPr id="688507782" name="Grafik 1" descr="A game of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782" name="Grafik 1" descr="A game of chess piec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873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AD4" w:rsidRPr="00005D34">
        <w:rPr>
          <w:noProof/>
          <w:lang w:val="en-US"/>
        </w:rPr>
        <mc:AlternateContent>
          <mc:Choice Requires="wps">
            <w:drawing>
              <wp:anchor distT="0" distB="0" distL="114300" distR="114300" simplePos="0" relativeHeight="251670528" behindDoc="1" locked="0" layoutInCell="1" allowOverlap="1" wp14:anchorId="7D1A997E" wp14:editId="007F6E23">
                <wp:simplePos x="0" y="0"/>
                <wp:positionH relativeFrom="column">
                  <wp:posOffset>3261360</wp:posOffset>
                </wp:positionH>
                <wp:positionV relativeFrom="paragraph">
                  <wp:posOffset>3862705</wp:posOffset>
                </wp:positionV>
                <wp:extent cx="2538730" cy="635"/>
                <wp:effectExtent l="0" t="0" r="1270" b="0"/>
                <wp:wrapTight wrapText="bothSides">
                  <wp:wrapPolygon edited="0">
                    <wp:start x="0" y="0"/>
                    <wp:lineTo x="0" y="18783"/>
                    <wp:lineTo x="21503" y="18783"/>
                    <wp:lineTo x="21503" y="0"/>
                    <wp:lineTo x="0" y="0"/>
                  </wp:wrapPolygon>
                </wp:wrapTight>
                <wp:docPr id="628758057" name="Text Box 1"/>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11A4CC2D" w14:textId="0838FEF5" w:rsidR="003E6AD4" w:rsidRPr="00AA6157" w:rsidRDefault="003E6AD4" w:rsidP="003E6AD4">
                            <w:pPr>
                              <w:pStyle w:val="Caption"/>
                              <w:rPr>
                                <w:noProof/>
                                <w:color w:val="0D0D0D" w:themeColor="text1" w:themeTint="F2"/>
                                <w:sz w:val="22"/>
                                <w:szCs w:val="22"/>
                                <w:lang w:val="en-US"/>
                              </w:rPr>
                            </w:pPr>
                            <w:bookmarkStart w:id="6" w:name="_Toc155177028"/>
                            <w:bookmarkStart w:id="7" w:name="_Toc155256868"/>
                            <w:r w:rsidRPr="00C23DA6">
                              <w:rPr>
                                <w:lang w:val="en-US"/>
                              </w:rPr>
                              <w:t xml:space="preserve">Figure </w:t>
                            </w:r>
                            <w:r>
                              <w:fldChar w:fldCharType="begin"/>
                            </w:r>
                            <w:r w:rsidRPr="00C23DA6">
                              <w:rPr>
                                <w:lang w:val="en-US"/>
                              </w:rPr>
                              <w:instrText xml:space="preserve"> SEQ Figure \* ARABIC </w:instrText>
                            </w:r>
                            <w:r>
                              <w:fldChar w:fldCharType="separate"/>
                            </w:r>
                            <w:r w:rsidR="00BB26BF">
                              <w:rPr>
                                <w:noProof/>
                                <w:lang w:val="en-US"/>
                              </w:rPr>
                              <w:t>2</w:t>
                            </w:r>
                            <w:r>
                              <w:fldChar w:fldCharType="end"/>
                            </w:r>
                            <w:r w:rsidRPr="00C23DA6">
                              <w:rPr>
                                <w:lang w:val="en-US"/>
                              </w:rPr>
                              <w:t xml:space="preserve"> </w:t>
                            </w:r>
                            <w:r w:rsidR="00755CA8">
                              <w:rPr>
                                <w:lang w:val="en-US"/>
                              </w:rPr>
                              <w:t xml:space="preserve">Example of a </w:t>
                            </w:r>
                            <w:r w:rsidRPr="00C23DA6">
                              <w:rPr>
                                <w:lang w:val="en-US"/>
                              </w:rPr>
                              <w:t>Chess 960 Starting Position</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A997E" id="_x0000_s1027" type="#_x0000_t202" style="position:absolute;left:0;text-align:left;margin-left:256.8pt;margin-top:304.15pt;width:199.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2tTGAIAAD8EAAAOAAAAZHJzL2Uyb0RvYy54bWysU01v2zAMvQ/YfxB0X5wPtCu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" stroked="f">
                <v:textbox style="mso-fit-shape-to-text:t" inset="0,0,0,0">
                  <w:txbxContent>
                    <w:p w14:paraId="11A4CC2D" w14:textId="0838FEF5" w:rsidR="003E6AD4" w:rsidRPr="00AA6157" w:rsidRDefault="003E6AD4" w:rsidP="003E6AD4">
                      <w:pPr>
                        <w:pStyle w:val="Caption"/>
                        <w:rPr>
                          <w:noProof/>
                          <w:color w:val="0D0D0D" w:themeColor="text1" w:themeTint="F2"/>
                          <w:sz w:val="22"/>
                          <w:szCs w:val="22"/>
                          <w:lang w:val="en-US"/>
                        </w:rPr>
                      </w:pPr>
                      <w:bookmarkStart w:id="8" w:name="_Toc155177028"/>
                      <w:bookmarkStart w:id="9" w:name="_Toc155256868"/>
                      <w:r w:rsidRPr="00C23DA6">
                        <w:rPr>
                          <w:lang w:val="en-US"/>
                        </w:rPr>
                        <w:t xml:space="preserve">Figure </w:t>
                      </w:r>
                      <w:r>
                        <w:fldChar w:fldCharType="begin"/>
                      </w:r>
                      <w:r w:rsidRPr="00C23DA6">
                        <w:rPr>
                          <w:lang w:val="en-US"/>
                        </w:rPr>
                        <w:instrText xml:space="preserve"> SEQ Figure \* ARABIC </w:instrText>
                      </w:r>
                      <w:r>
                        <w:fldChar w:fldCharType="separate"/>
                      </w:r>
                      <w:r w:rsidR="00BB26BF">
                        <w:rPr>
                          <w:noProof/>
                          <w:lang w:val="en-US"/>
                        </w:rPr>
                        <w:t>2</w:t>
                      </w:r>
                      <w:r>
                        <w:fldChar w:fldCharType="end"/>
                      </w:r>
                      <w:r w:rsidRPr="00C23DA6">
                        <w:rPr>
                          <w:lang w:val="en-US"/>
                        </w:rPr>
                        <w:t xml:space="preserve"> </w:t>
                      </w:r>
                      <w:r w:rsidR="00755CA8">
                        <w:rPr>
                          <w:lang w:val="en-US"/>
                        </w:rPr>
                        <w:t xml:space="preserve">Example of a </w:t>
                      </w:r>
                      <w:r w:rsidRPr="00C23DA6">
                        <w:rPr>
                          <w:lang w:val="en-US"/>
                        </w:rPr>
                        <w:t>Chess 960 Starting Position</w:t>
                      </w:r>
                      <w:bookmarkEnd w:id="8"/>
                      <w:bookmarkEnd w:id="9"/>
                    </w:p>
                  </w:txbxContent>
                </v:textbox>
                <w10:wrap type="tight"/>
              </v:shape>
            </w:pict>
          </mc:Fallback>
        </mc:AlternateContent>
      </w:r>
      <w:r w:rsidR="003E6AD4" w:rsidRPr="00C03B2B">
        <w:rPr>
          <w:noProof/>
          <w:lang w:val="en-US"/>
        </w:rPr>
        <w:drawing>
          <wp:anchor distT="0" distB="0" distL="114300" distR="114300" simplePos="0" relativeHeight="251669504" behindDoc="1" locked="0" layoutInCell="1" allowOverlap="1" wp14:anchorId="33B0F5D4" wp14:editId="26D399F0">
            <wp:simplePos x="0" y="0"/>
            <wp:positionH relativeFrom="column">
              <wp:posOffset>3259455</wp:posOffset>
            </wp:positionH>
            <wp:positionV relativeFrom="paragraph">
              <wp:posOffset>1259205</wp:posOffset>
            </wp:positionV>
            <wp:extent cx="2538730" cy="2545715"/>
            <wp:effectExtent l="0" t="0" r="0" b="0"/>
            <wp:wrapTight wrapText="bothSides">
              <wp:wrapPolygon edited="0">
                <wp:start x="0" y="0"/>
                <wp:lineTo x="0" y="21498"/>
                <wp:lineTo x="21395" y="21498"/>
                <wp:lineTo x="21395" y="0"/>
                <wp:lineTo x="0" y="0"/>
              </wp:wrapPolygon>
            </wp:wrapTight>
            <wp:docPr id="58456162" name="Picture 58456162" descr="A game of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782" name="Grafik 1" descr="A game of chess piec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873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AD4" w:rsidRPr="00C03B2B">
        <w:rPr>
          <w:lang w:val="en-US"/>
        </w:rPr>
        <w:t xml:space="preserve">I </w:t>
      </w:r>
      <w:r w:rsidR="003E6AD4">
        <w:rPr>
          <w:lang w:val="en-US"/>
        </w:rPr>
        <w:t xml:space="preserve">also </w:t>
      </w:r>
      <w:r w:rsidR="003E6AD4" w:rsidRPr="00C03B2B">
        <w:rPr>
          <w:lang w:val="en-US"/>
        </w:rPr>
        <w:t xml:space="preserve">took inspiration from a quote of the famous </w:t>
      </w:r>
      <w:r w:rsidR="009247CB">
        <w:rPr>
          <w:lang w:val="en-US"/>
        </w:rPr>
        <w:t>C</w:t>
      </w:r>
      <w:r w:rsidR="003E6AD4" w:rsidRPr="00C03B2B">
        <w:rPr>
          <w:lang w:val="en-US"/>
        </w:rPr>
        <w:t xml:space="preserve">hess </w:t>
      </w:r>
      <w:r w:rsidR="009247CB">
        <w:rPr>
          <w:lang w:val="en-US"/>
        </w:rPr>
        <w:t>G</w:t>
      </w:r>
      <w:r w:rsidR="003E6AD4" w:rsidRPr="00C03B2B">
        <w:rPr>
          <w:lang w:val="en-US"/>
        </w:rPr>
        <w:t>randmaster Bobby Fisher, whose respon</w:t>
      </w:r>
      <w:r w:rsidR="003E6AD4">
        <w:rPr>
          <w:lang w:val="en-US"/>
        </w:rPr>
        <w:t>se</w:t>
      </w:r>
      <w:r w:rsidR="003E6AD4" w:rsidRPr="00C03B2B">
        <w:rPr>
          <w:lang w:val="en-US"/>
        </w:rPr>
        <w:t xml:space="preserve"> was the following to an interview question: </w:t>
      </w:r>
      <w:r w:rsidR="00592253" w:rsidRPr="00C03B2B">
        <w:rPr>
          <w:lang w:val="en-US"/>
        </w:rPr>
        <w:t xml:space="preserve"> </w:t>
      </w:r>
    </w:p>
    <w:p w14:paraId="69B9D1A5" w14:textId="3DB99439" w:rsidR="00C23DA6" w:rsidRPr="00C03B2B" w:rsidRDefault="00F1046D" w:rsidP="00C23DA6">
      <w:pPr>
        <w:rPr>
          <w:lang w:val="en-US"/>
        </w:rPr>
      </w:pPr>
      <w:r w:rsidRPr="00F1046D">
        <w:rPr>
          <w:rFonts w:ascii="&quot;" w:hAnsi="&quot;"/>
          <w:lang w:val="en-US"/>
        </w:rPr>
        <w:t>„</w:t>
      </w:r>
      <w:r w:rsidR="00C23DA6" w:rsidRPr="00C03B2B">
        <w:rPr>
          <w:b/>
          <w:bCs/>
          <w:lang w:val="en-US"/>
        </w:rPr>
        <w:t>Interviewer</w:t>
      </w:r>
      <w:r w:rsidR="00C23DA6" w:rsidRPr="00C03B2B">
        <w:rPr>
          <w:lang w:val="en-US"/>
        </w:rPr>
        <w:t>: Why do you hate Chess? Being the be… probably, possibly, the best Chess player ever?</w:t>
      </w:r>
    </w:p>
    <w:p w14:paraId="1C5BE477" w14:textId="4C6490E7" w:rsidR="00C23DA6" w:rsidRDefault="00C23DA6" w:rsidP="00C23DA6">
      <w:pPr>
        <w:rPr>
          <w:lang w:val="en-US"/>
        </w:rPr>
      </w:pPr>
      <w:r w:rsidRPr="00C03B2B">
        <w:rPr>
          <w:b/>
          <w:bCs/>
          <w:lang w:val="en-US"/>
        </w:rPr>
        <w:t>Bobby</w:t>
      </w:r>
      <w:r w:rsidRPr="00C03B2B">
        <w:rPr>
          <w:lang w:val="en-US"/>
        </w:rPr>
        <w:t>: Because I know what Chess all is about! It’s all about memorization. It’s all about pre-arrangement…</w:t>
      </w:r>
      <w:r w:rsidR="009E1174" w:rsidRPr="00C03B2B">
        <w:rPr>
          <w:lang w:val="en-US"/>
        </w:rPr>
        <w:t>”</w:t>
      </w:r>
      <w:sdt>
        <w:sdtPr>
          <w:rPr>
            <w:lang w:val="en-US"/>
          </w:rPr>
          <w:id w:val="-57018626"/>
          <w:citation/>
        </w:sdtPr>
        <w:sdtContent>
          <w:r w:rsidR="009E1174" w:rsidRPr="00C03B2B">
            <w:rPr>
              <w:lang w:val="en-US"/>
            </w:rPr>
            <w:fldChar w:fldCharType="begin"/>
          </w:r>
          <w:r w:rsidR="00D67E74">
            <w:rPr>
              <w:lang w:val="en-US"/>
            </w:rPr>
            <w:instrText xml:space="preserve">CITATION alg22 \l 4108 </w:instrText>
          </w:r>
          <w:r w:rsidR="009E1174" w:rsidRPr="00C03B2B">
            <w:rPr>
              <w:lang w:val="en-US"/>
            </w:rPr>
            <w:fldChar w:fldCharType="separate"/>
          </w:r>
          <w:ins w:id="10" w:author="Attila Vizhanyo" w:date="2024-01-04T10:33:00Z">
            <w:r w:rsidR="00632C07">
              <w:rPr>
                <w:noProof/>
                <w:lang w:val="en-US"/>
              </w:rPr>
              <w:t xml:space="preserve"> </w:t>
            </w:r>
            <w:r w:rsidR="00632C07" w:rsidRPr="00632C07">
              <w:rPr>
                <w:noProof/>
                <w:lang w:val="en-US"/>
                <w:rPrChange w:id="11" w:author="Attila Vizhanyo" w:date="2024-01-04T10:33:00Z">
                  <w:rPr>
                    <w:lang w:val="fr-CH"/>
                  </w:rPr>
                </w:rPrChange>
              </w:rPr>
              <w:t>(algekalipso, 2022)</w:t>
            </w:r>
          </w:ins>
          <w:del w:id="12" w:author="Attila Vizhanyo" w:date="2024-01-04T10:33:00Z">
            <w:r w:rsidR="00D67E74" w:rsidDel="00632C07">
              <w:rPr>
                <w:noProof/>
                <w:lang w:val="en-US"/>
              </w:rPr>
              <w:delText xml:space="preserve"> </w:delText>
            </w:r>
            <w:r w:rsidR="00D67E74" w:rsidRPr="00D67E74" w:rsidDel="00632C07">
              <w:rPr>
                <w:noProof/>
                <w:lang w:val="en-US"/>
              </w:rPr>
              <w:delText>(algekalipso, 2022)</w:delText>
            </w:r>
          </w:del>
          <w:r w:rsidR="009E1174" w:rsidRPr="00C03B2B">
            <w:rPr>
              <w:lang w:val="en-US"/>
            </w:rPr>
            <w:fldChar w:fldCharType="end"/>
          </w:r>
        </w:sdtContent>
      </w:sdt>
    </w:p>
    <w:p w14:paraId="7C199F8F" w14:textId="0789C2B2" w:rsidR="00882A91" w:rsidRPr="00C03B2B" w:rsidRDefault="00882A91" w:rsidP="00C23DA6">
      <w:pPr>
        <w:rPr>
          <w:lang w:val="en-US"/>
        </w:rPr>
      </w:pPr>
      <w:r>
        <w:rPr>
          <w:lang w:val="en-US"/>
        </w:rPr>
        <w:t>In this statement, Fisher emphasized that a significant part of playing chess revolves around memorizing the opening sequences.</w:t>
      </w:r>
      <w:r w:rsidR="003E6AD4" w:rsidRPr="003E6AD4">
        <w:rPr>
          <w:lang w:val="en-US"/>
        </w:rPr>
        <w:t xml:space="preserve"> </w:t>
      </w:r>
      <w:r w:rsidR="009247CB">
        <w:rPr>
          <w:lang w:val="en-US"/>
        </w:rPr>
        <w:t xml:space="preserve">He </w:t>
      </w:r>
      <w:r w:rsidR="003E6AD4" w:rsidRPr="00C03B2B">
        <w:rPr>
          <w:lang w:val="en-US"/>
        </w:rPr>
        <w:t>heavily criticizes this aspect of the game because it does not involve creative thinking</w:t>
      </w:r>
      <w:r w:rsidR="002F177B">
        <w:rPr>
          <w:lang w:val="en-US"/>
        </w:rPr>
        <w:t xml:space="preserve"> but</w:t>
      </w:r>
      <w:r w:rsidR="003E6AD4" w:rsidRPr="00C03B2B">
        <w:rPr>
          <w:lang w:val="en-US"/>
        </w:rPr>
        <w:t xml:space="preserve"> rather </w:t>
      </w:r>
      <w:r w:rsidR="002F177B">
        <w:rPr>
          <w:lang w:val="en-US"/>
        </w:rPr>
        <w:t>focuses on</w:t>
      </w:r>
      <w:r w:rsidR="003E6AD4" w:rsidRPr="00C03B2B">
        <w:rPr>
          <w:lang w:val="en-US"/>
        </w:rPr>
        <w:t xml:space="preserve"> </w:t>
      </w:r>
      <w:r w:rsidR="009247CB">
        <w:rPr>
          <w:lang w:val="en-US"/>
        </w:rPr>
        <w:t>recalling information.</w:t>
      </w:r>
      <w:r w:rsidR="003E6AD4">
        <w:rPr>
          <w:lang w:val="en-US"/>
        </w:rPr>
        <w:t xml:space="preserve"> In response </w:t>
      </w:r>
      <w:r w:rsidR="002F177B">
        <w:rPr>
          <w:lang w:val="en-US"/>
        </w:rPr>
        <w:t>Fischer</w:t>
      </w:r>
      <w:r w:rsidR="003E6AD4">
        <w:rPr>
          <w:lang w:val="en-US"/>
        </w:rPr>
        <w:t xml:space="preserve"> came up with an alternative way of playing chess</w:t>
      </w:r>
      <w:r w:rsidR="00755CA8">
        <w:rPr>
          <w:lang w:val="en-US"/>
        </w:rPr>
        <w:t>, w</w:t>
      </w:r>
      <w:r w:rsidR="003E6AD4">
        <w:rPr>
          <w:lang w:val="en-US"/>
        </w:rPr>
        <w:t>here the pieces on the first and last row are shuffled at random. Therefore, the player cannot prepare</w:t>
      </w:r>
      <w:r w:rsidR="00755CA8">
        <w:rPr>
          <w:lang w:val="en-US"/>
        </w:rPr>
        <w:t xml:space="preserve"> </w:t>
      </w:r>
      <w:r w:rsidR="003E6AD4">
        <w:rPr>
          <w:lang w:val="en-US"/>
        </w:rPr>
        <w:t>for the starting position.</w:t>
      </w:r>
    </w:p>
    <w:p w14:paraId="376CB67A" w14:textId="77777777" w:rsidR="00755CA8" w:rsidRDefault="00755CA8" w:rsidP="003E6AD4">
      <w:pPr>
        <w:rPr>
          <w:lang w:val="en-US"/>
        </w:rPr>
      </w:pPr>
      <w:r w:rsidRPr="00755CA8">
        <w:rPr>
          <w:lang w:val="en-US"/>
        </w:rPr>
        <w:t>This chess variant, known as Fischer Random Chess or Chess960, was introduced in 1996.</w:t>
      </w:r>
    </w:p>
    <w:p w14:paraId="1CB821AF" w14:textId="646FFDE9" w:rsidR="003E6AD4" w:rsidRPr="00C03B2B" w:rsidRDefault="003E6AD4" w:rsidP="003E6AD4">
      <w:pPr>
        <w:rPr>
          <w:lang w:val="en-US"/>
        </w:rPr>
      </w:pPr>
      <w:r w:rsidRPr="00C03B2B">
        <w:rPr>
          <w:lang w:val="en-US"/>
        </w:rPr>
        <w:t>Fisher inspired me to mitigate the memorization aspect of the game and focus on creativity.</w:t>
      </w:r>
    </w:p>
    <w:p w14:paraId="111FA47A" w14:textId="77777777" w:rsidR="009A2ACE" w:rsidRPr="00C03B2B" w:rsidRDefault="009A2ACE" w:rsidP="009A2ACE">
      <w:pPr>
        <w:rPr>
          <w:rFonts w:cs="Arial"/>
          <w:color w:val="444444"/>
          <w:sz w:val="19"/>
          <w:szCs w:val="19"/>
          <w:lang w:val="en-US"/>
        </w:rPr>
      </w:pPr>
      <w:r w:rsidRPr="00C03B2B">
        <w:rPr>
          <w:rFonts w:cs="Arial"/>
          <w:color w:val="444444"/>
          <w:sz w:val="19"/>
          <w:szCs w:val="19"/>
          <w:lang w:val="en-US"/>
        </w:rPr>
        <w:br w:type="page"/>
      </w:r>
    </w:p>
    <w:p w14:paraId="05F59C3D" w14:textId="3372090B" w:rsidR="009A2ACE" w:rsidRPr="00C03B2B" w:rsidRDefault="00094606" w:rsidP="00EA589D">
      <w:pPr>
        <w:pStyle w:val="Heading1"/>
        <w:numPr>
          <w:ilvl w:val="0"/>
          <w:numId w:val="0"/>
        </w:numPr>
        <w:ind w:left="432" w:hanging="432"/>
        <w:rPr>
          <w:lang w:val="en-US"/>
        </w:rPr>
      </w:pPr>
      <w:bookmarkStart w:id="13" w:name="_Toc155256818"/>
      <w:r w:rsidRPr="00C03B2B">
        <w:rPr>
          <w:lang w:val="en-US"/>
        </w:rPr>
        <w:lastRenderedPageBreak/>
        <w:t>Table of Content</w:t>
      </w:r>
      <w:r w:rsidR="00630155" w:rsidRPr="00C03B2B">
        <w:rPr>
          <w:lang w:val="en-US"/>
        </w:rPr>
        <w:t>s</w:t>
      </w:r>
      <w:bookmarkEnd w:id="13"/>
    </w:p>
    <w:p w14:paraId="7D072C0B" w14:textId="1B463FAF" w:rsidR="00632C07" w:rsidRDefault="000C36A4">
      <w:pPr>
        <w:pStyle w:val="TOC1"/>
        <w:tabs>
          <w:tab w:val="right" w:leader="dot" w:pos="9061"/>
        </w:tabs>
        <w:rPr>
          <w:ins w:id="14" w:author="Attila Vizhanyo" w:date="2024-01-04T10:33:00Z"/>
          <w:rFonts w:asciiTheme="minorHAnsi" w:eastAsiaTheme="minorEastAsia" w:hAnsiTheme="minorHAnsi"/>
          <w:b w:val="0"/>
          <w:noProof/>
          <w:color w:val="auto"/>
          <w:kern w:val="2"/>
          <w:sz w:val="24"/>
          <w:szCs w:val="24"/>
          <w:lang w:val="en-CH" w:eastAsia="en-GB"/>
          <w14:ligatures w14:val="standardContextual"/>
        </w:rPr>
      </w:pPr>
      <w:r w:rsidRPr="00C03B2B">
        <w:rPr>
          <w:b w:val="0"/>
          <w:lang w:val="en-US"/>
        </w:rPr>
        <w:fldChar w:fldCharType="begin"/>
      </w:r>
      <w:r w:rsidRPr="00C03B2B">
        <w:rPr>
          <w:b w:val="0"/>
          <w:lang w:val="en-US"/>
        </w:rPr>
        <w:instrText xml:space="preserve"> TOC \o "1-3" \h \z \u </w:instrText>
      </w:r>
      <w:r w:rsidRPr="00C03B2B">
        <w:rPr>
          <w:b w:val="0"/>
          <w:lang w:val="en-US"/>
        </w:rPr>
        <w:fldChar w:fldCharType="separate"/>
      </w:r>
      <w:ins w:id="15" w:author="Attila Vizhanyo" w:date="2024-01-04T10:33:00Z">
        <w:r w:rsidR="00632C07" w:rsidRPr="00EE367A">
          <w:rPr>
            <w:rStyle w:val="Hyperlink"/>
            <w:noProof/>
          </w:rPr>
          <w:fldChar w:fldCharType="begin"/>
        </w:r>
        <w:r w:rsidR="00632C07" w:rsidRPr="00EE367A">
          <w:rPr>
            <w:rStyle w:val="Hyperlink"/>
            <w:noProof/>
          </w:rPr>
          <w:instrText xml:space="preserve"> </w:instrText>
        </w:r>
        <w:r w:rsidR="00632C07">
          <w:rPr>
            <w:noProof/>
          </w:rPr>
          <w:instrText>HYPERLINK \l "_Toc155256817"</w:instrText>
        </w:r>
        <w:r w:rsidR="00632C07" w:rsidRPr="00EE367A">
          <w:rPr>
            <w:rStyle w:val="Hyperlink"/>
            <w:noProof/>
          </w:rPr>
          <w:instrText xml:space="preserve"> </w:instrText>
        </w:r>
        <w:r w:rsidR="00632C07" w:rsidRPr="00EE367A">
          <w:rPr>
            <w:rStyle w:val="Hyperlink"/>
            <w:noProof/>
          </w:rPr>
        </w:r>
        <w:r w:rsidR="00632C07" w:rsidRPr="00EE367A">
          <w:rPr>
            <w:rStyle w:val="Hyperlink"/>
            <w:noProof/>
          </w:rPr>
          <w:fldChar w:fldCharType="separate"/>
        </w:r>
        <w:r w:rsidR="00632C07" w:rsidRPr="00EE367A">
          <w:rPr>
            <w:rStyle w:val="Hyperlink"/>
            <w:noProof/>
            <w:lang w:val="en-US"/>
          </w:rPr>
          <w:t>Preface</w:t>
        </w:r>
        <w:r w:rsidR="00632C07">
          <w:rPr>
            <w:noProof/>
            <w:webHidden/>
          </w:rPr>
          <w:tab/>
        </w:r>
        <w:r w:rsidR="00632C07">
          <w:rPr>
            <w:noProof/>
            <w:webHidden/>
          </w:rPr>
          <w:fldChar w:fldCharType="begin"/>
        </w:r>
        <w:r w:rsidR="00632C07">
          <w:rPr>
            <w:noProof/>
            <w:webHidden/>
          </w:rPr>
          <w:instrText xml:space="preserve"> PAGEREF _Toc155256817 \h </w:instrText>
        </w:r>
      </w:ins>
      <w:r w:rsidR="00632C07">
        <w:rPr>
          <w:noProof/>
          <w:webHidden/>
        </w:rPr>
      </w:r>
      <w:r w:rsidR="00632C07">
        <w:rPr>
          <w:noProof/>
          <w:webHidden/>
        </w:rPr>
        <w:fldChar w:fldCharType="separate"/>
      </w:r>
      <w:ins w:id="16" w:author="Attila Vizhanyo" w:date="2024-01-04T10:33:00Z">
        <w:r w:rsidR="00632C07">
          <w:rPr>
            <w:noProof/>
            <w:webHidden/>
          </w:rPr>
          <w:t>II</w:t>
        </w:r>
        <w:r w:rsidR="00632C07">
          <w:rPr>
            <w:noProof/>
            <w:webHidden/>
          </w:rPr>
          <w:fldChar w:fldCharType="end"/>
        </w:r>
        <w:r w:rsidR="00632C07" w:rsidRPr="00EE367A">
          <w:rPr>
            <w:rStyle w:val="Hyperlink"/>
            <w:noProof/>
          </w:rPr>
          <w:fldChar w:fldCharType="end"/>
        </w:r>
      </w:ins>
    </w:p>
    <w:p w14:paraId="17318C06" w14:textId="568C61CD" w:rsidR="00632C07" w:rsidRDefault="00632C07">
      <w:pPr>
        <w:pStyle w:val="TOC1"/>
        <w:tabs>
          <w:tab w:val="right" w:leader="dot" w:pos="9061"/>
        </w:tabs>
        <w:rPr>
          <w:ins w:id="17"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18"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"_Toc155256818"</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Table of Contents</w:t>
        </w:r>
        <w:r>
          <w:rPr>
            <w:noProof/>
            <w:webHidden/>
          </w:rPr>
          <w:tab/>
        </w:r>
        <w:r>
          <w:rPr>
            <w:noProof/>
            <w:webHidden/>
          </w:rPr>
          <w:fldChar w:fldCharType="begin"/>
        </w:r>
        <w:r>
          <w:rPr>
            <w:noProof/>
            <w:webHidden/>
          </w:rPr>
          <w:instrText xml:space="preserve"> PAGEREF _Toc155256818 \h </w:instrText>
        </w:r>
      </w:ins>
      <w:r>
        <w:rPr>
          <w:noProof/>
          <w:webHidden/>
        </w:rPr>
      </w:r>
      <w:r>
        <w:rPr>
          <w:noProof/>
          <w:webHidden/>
        </w:rPr>
        <w:fldChar w:fldCharType="separate"/>
      </w:r>
      <w:ins w:id="19" w:author="Attila Vizhanyo" w:date="2024-01-04T10:33:00Z">
        <w:r>
          <w:rPr>
            <w:noProof/>
            <w:webHidden/>
          </w:rPr>
          <w:t>III</w:t>
        </w:r>
        <w:r>
          <w:rPr>
            <w:noProof/>
            <w:webHidden/>
          </w:rPr>
          <w:fldChar w:fldCharType="end"/>
        </w:r>
        <w:r w:rsidRPr="00EE367A">
          <w:rPr>
            <w:rStyle w:val="Hyperlink"/>
            <w:noProof/>
          </w:rPr>
          <w:fldChar w:fldCharType="end"/>
        </w:r>
      </w:ins>
    </w:p>
    <w:p w14:paraId="62D5768E" w14:textId="0FE9AE40" w:rsidR="00632C07" w:rsidRDefault="00632C07">
      <w:pPr>
        <w:pStyle w:val="TOC1"/>
        <w:tabs>
          <w:tab w:val="left" w:pos="720"/>
          <w:tab w:val="right" w:leader="dot" w:pos="9061"/>
        </w:tabs>
        <w:rPr>
          <w:ins w:id="20"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21"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"_Toc155256819"</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1</w:t>
        </w:r>
        <w:r>
          <w:rPr>
            <w:rFonts w:asciiTheme="minorHAnsi" w:eastAsiaTheme="minorEastAsia" w:hAnsiTheme="minorHAnsi"/>
            <w:b w:val="0"/>
            <w:noProof/>
            <w:color w:val="auto"/>
            <w:kern w:val="2"/>
            <w:sz w:val="24"/>
            <w:szCs w:val="24"/>
            <w:lang w:val="en-CH" w:eastAsia="en-GB"/>
            <w14:ligatures w14:val="standardContextual"/>
          </w:rPr>
          <w:tab/>
        </w:r>
        <w:r w:rsidRPr="00EE367A">
          <w:rPr>
            <w:rStyle w:val="Hyperlink"/>
            <w:noProof/>
            <w:lang w:val="en-US"/>
          </w:rPr>
          <w:t>Introduction</w:t>
        </w:r>
        <w:r>
          <w:rPr>
            <w:noProof/>
            <w:webHidden/>
          </w:rPr>
          <w:tab/>
        </w:r>
        <w:r>
          <w:rPr>
            <w:noProof/>
            <w:webHidden/>
          </w:rPr>
          <w:fldChar w:fldCharType="begin"/>
        </w:r>
        <w:r>
          <w:rPr>
            <w:noProof/>
            <w:webHidden/>
          </w:rPr>
          <w:instrText xml:space="preserve"> PAGEREF _Toc155256819 \h </w:instrText>
        </w:r>
      </w:ins>
      <w:r>
        <w:rPr>
          <w:noProof/>
          <w:webHidden/>
        </w:rPr>
      </w:r>
      <w:r>
        <w:rPr>
          <w:noProof/>
          <w:webHidden/>
        </w:rPr>
        <w:fldChar w:fldCharType="separate"/>
      </w:r>
      <w:ins w:id="22" w:author="Attila Vizhanyo" w:date="2024-01-04T10:33:00Z">
        <w:r>
          <w:rPr>
            <w:noProof/>
            <w:webHidden/>
          </w:rPr>
          <w:t>1</w:t>
        </w:r>
        <w:r>
          <w:rPr>
            <w:noProof/>
            <w:webHidden/>
          </w:rPr>
          <w:fldChar w:fldCharType="end"/>
        </w:r>
        <w:r w:rsidRPr="00EE367A">
          <w:rPr>
            <w:rStyle w:val="Hyperlink"/>
            <w:noProof/>
          </w:rPr>
          <w:fldChar w:fldCharType="end"/>
        </w:r>
      </w:ins>
    </w:p>
    <w:p w14:paraId="3231FE27" w14:textId="43DEF599" w:rsidR="00632C07" w:rsidRDefault="00632C07">
      <w:pPr>
        <w:pStyle w:val="TOC2"/>
        <w:tabs>
          <w:tab w:val="left" w:pos="720"/>
          <w:tab w:val="right" w:leader="dot" w:pos="9061"/>
        </w:tabs>
        <w:rPr>
          <w:ins w:id="23" w:author="Attila Vizhanyo" w:date="2024-01-04T10:33:00Z"/>
          <w:rFonts w:asciiTheme="minorHAnsi" w:eastAsiaTheme="minorEastAsia" w:hAnsiTheme="minorHAnsi"/>
          <w:noProof/>
          <w:color w:val="auto"/>
          <w:kern w:val="2"/>
          <w:sz w:val="24"/>
          <w:szCs w:val="24"/>
          <w:lang w:val="en-CH" w:eastAsia="en-GB"/>
          <w14:ligatures w14:val="standardContextual"/>
        </w:rPr>
      </w:pPr>
      <w:ins w:id="24"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"_Toc155256820"</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1.1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Objectives and Guiding Questions</w:t>
        </w:r>
        <w:r>
          <w:rPr>
            <w:noProof/>
            <w:webHidden/>
          </w:rPr>
          <w:tab/>
        </w:r>
        <w:r>
          <w:rPr>
            <w:noProof/>
            <w:webHidden/>
          </w:rPr>
          <w:fldChar w:fldCharType="begin"/>
        </w:r>
        <w:r>
          <w:rPr>
            <w:noProof/>
            <w:webHidden/>
          </w:rPr>
          <w:instrText xml:space="preserve"> PAGEREF _Toc155256820 \h </w:instrText>
        </w:r>
      </w:ins>
      <w:r>
        <w:rPr>
          <w:noProof/>
          <w:webHidden/>
        </w:rPr>
      </w:r>
      <w:r>
        <w:rPr>
          <w:noProof/>
          <w:webHidden/>
        </w:rPr>
        <w:fldChar w:fldCharType="separate"/>
      </w:r>
      <w:ins w:id="25" w:author="Attila Vizhanyo" w:date="2024-01-04T10:33:00Z">
        <w:r>
          <w:rPr>
            <w:noProof/>
            <w:webHidden/>
          </w:rPr>
          <w:t>1</w:t>
        </w:r>
        <w:r>
          <w:rPr>
            <w:noProof/>
            <w:webHidden/>
          </w:rPr>
          <w:fldChar w:fldCharType="end"/>
        </w:r>
        <w:r w:rsidRPr="00EE367A">
          <w:rPr>
            <w:rStyle w:val="Hyperlink"/>
            <w:noProof/>
          </w:rPr>
          <w:fldChar w:fldCharType="end"/>
        </w:r>
      </w:ins>
    </w:p>
    <w:p w14:paraId="42EFEC78" w14:textId="5727680D" w:rsidR="00632C07" w:rsidRDefault="00632C07">
      <w:pPr>
        <w:pStyle w:val="TOC2"/>
        <w:tabs>
          <w:tab w:val="left" w:pos="720"/>
          <w:tab w:val="right" w:leader="dot" w:pos="9061"/>
        </w:tabs>
        <w:rPr>
          <w:ins w:id="26" w:author="Attila Vizhanyo" w:date="2024-01-04T10:33:00Z"/>
          <w:rFonts w:asciiTheme="minorHAnsi" w:eastAsiaTheme="minorEastAsia" w:hAnsiTheme="minorHAnsi"/>
          <w:noProof/>
          <w:color w:val="auto"/>
          <w:kern w:val="2"/>
          <w:sz w:val="24"/>
          <w:szCs w:val="24"/>
          <w:lang w:val="en-CH" w:eastAsia="en-GB"/>
          <w14:ligatures w14:val="standardContextual"/>
        </w:rPr>
      </w:pPr>
      <w:ins w:id="27"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"_Toc155256821"</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1.2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Procedure and Method</w:t>
        </w:r>
        <w:r>
          <w:rPr>
            <w:noProof/>
            <w:webHidden/>
          </w:rPr>
          <w:tab/>
        </w:r>
        <w:r>
          <w:rPr>
            <w:noProof/>
            <w:webHidden/>
          </w:rPr>
          <w:fldChar w:fldCharType="begin"/>
        </w:r>
        <w:r>
          <w:rPr>
            <w:noProof/>
            <w:webHidden/>
          </w:rPr>
          <w:instrText xml:space="preserve"> PAGEREF _Toc155256821 \h </w:instrText>
        </w:r>
      </w:ins>
      <w:r>
        <w:rPr>
          <w:noProof/>
          <w:webHidden/>
        </w:rPr>
      </w:r>
      <w:r>
        <w:rPr>
          <w:noProof/>
          <w:webHidden/>
        </w:rPr>
        <w:fldChar w:fldCharType="separate"/>
      </w:r>
      <w:ins w:id="28" w:author="Attila Vizhanyo" w:date="2024-01-04T10:33:00Z">
        <w:r>
          <w:rPr>
            <w:noProof/>
            <w:webHidden/>
          </w:rPr>
          <w:t>1</w:t>
        </w:r>
        <w:r>
          <w:rPr>
            <w:noProof/>
            <w:webHidden/>
          </w:rPr>
          <w:fldChar w:fldCharType="end"/>
        </w:r>
        <w:r w:rsidRPr="00EE367A">
          <w:rPr>
            <w:rStyle w:val="Hyperlink"/>
            <w:noProof/>
          </w:rPr>
          <w:fldChar w:fldCharType="end"/>
        </w:r>
      </w:ins>
    </w:p>
    <w:p w14:paraId="094F8A51" w14:textId="3B1888DA" w:rsidR="00632C07" w:rsidRDefault="00632C07">
      <w:pPr>
        <w:pStyle w:val="TOC2"/>
        <w:tabs>
          <w:tab w:val="left" w:pos="720"/>
          <w:tab w:val="right" w:leader="dot" w:pos="9061"/>
        </w:tabs>
        <w:rPr>
          <w:ins w:id="29" w:author="Attila Vizhanyo" w:date="2024-01-04T10:33:00Z"/>
          <w:rFonts w:asciiTheme="minorHAnsi" w:eastAsiaTheme="minorEastAsia" w:hAnsiTheme="minorHAnsi"/>
          <w:noProof/>
          <w:color w:val="auto"/>
          <w:kern w:val="2"/>
          <w:sz w:val="24"/>
          <w:szCs w:val="24"/>
          <w:lang w:val="en-CH" w:eastAsia="en-GB"/>
          <w14:ligatures w14:val="standardContextual"/>
        </w:rPr>
      </w:pPr>
      <w:ins w:id="30"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"_Toc155256822"</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1.3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Structure of the Paper</w:t>
        </w:r>
        <w:r>
          <w:rPr>
            <w:noProof/>
            <w:webHidden/>
          </w:rPr>
          <w:tab/>
        </w:r>
        <w:r>
          <w:rPr>
            <w:noProof/>
            <w:webHidden/>
          </w:rPr>
          <w:fldChar w:fldCharType="begin"/>
        </w:r>
        <w:r>
          <w:rPr>
            <w:noProof/>
            <w:webHidden/>
          </w:rPr>
          <w:instrText xml:space="preserve"> PAGEREF _Toc155256822 \h </w:instrText>
        </w:r>
      </w:ins>
      <w:r>
        <w:rPr>
          <w:noProof/>
          <w:webHidden/>
        </w:rPr>
      </w:r>
      <w:r>
        <w:rPr>
          <w:noProof/>
          <w:webHidden/>
        </w:rPr>
        <w:fldChar w:fldCharType="separate"/>
      </w:r>
      <w:ins w:id="31" w:author="Attila Vizhanyo" w:date="2024-01-04T10:33:00Z">
        <w:r>
          <w:rPr>
            <w:noProof/>
            <w:webHidden/>
          </w:rPr>
          <w:t>3</w:t>
        </w:r>
        <w:r>
          <w:rPr>
            <w:noProof/>
            <w:webHidden/>
          </w:rPr>
          <w:fldChar w:fldCharType="end"/>
        </w:r>
        <w:r w:rsidRPr="00EE367A">
          <w:rPr>
            <w:rStyle w:val="Hyperlink"/>
            <w:noProof/>
          </w:rPr>
          <w:fldChar w:fldCharType="end"/>
        </w:r>
      </w:ins>
    </w:p>
    <w:p w14:paraId="4B7A0D48" w14:textId="2BC3C36F" w:rsidR="00632C07" w:rsidRDefault="00632C07">
      <w:pPr>
        <w:pStyle w:val="TOC1"/>
        <w:tabs>
          <w:tab w:val="left" w:pos="720"/>
          <w:tab w:val="right" w:leader="dot" w:pos="9061"/>
        </w:tabs>
        <w:rPr>
          <w:ins w:id="32"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33"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"_Toc155256823"</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w:t>
        </w:r>
        <w:r>
          <w:rPr>
            <w:rFonts w:asciiTheme="minorHAnsi" w:eastAsiaTheme="minorEastAsia" w:hAnsiTheme="minorHAnsi"/>
            <w:b w:val="0"/>
            <w:noProof/>
            <w:color w:val="auto"/>
            <w:kern w:val="2"/>
            <w:sz w:val="24"/>
            <w:szCs w:val="24"/>
            <w:lang w:val="en-CH" w:eastAsia="en-GB"/>
            <w14:ligatures w14:val="standardContextual"/>
          </w:rPr>
          <w:tab/>
        </w:r>
        <w:r w:rsidRPr="00EE367A">
          <w:rPr>
            <w:rStyle w:val="Hyperlink"/>
            <w:noProof/>
            <w:lang w:val="en-US"/>
          </w:rPr>
          <w:t>Initial Chess Code</w:t>
        </w:r>
        <w:r>
          <w:rPr>
            <w:noProof/>
            <w:webHidden/>
          </w:rPr>
          <w:tab/>
        </w:r>
        <w:r>
          <w:rPr>
            <w:noProof/>
            <w:webHidden/>
          </w:rPr>
          <w:fldChar w:fldCharType="begin"/>
        </w:r>
        <w:r>
          <w:rPr>
            <w:noProof/>
            <w:webHidden/>
          </w:rPr>
          <w:instrText xml:space="preserve"> PAGEREF _Toc155256823 \h </w:instrText>
        </w:r>
      </w:ins>
      <w:r>
        <w:rPr>
          <w:noProof/>
          <w:webHidden/>
        </w:rPr>
      </w:r>
      <w:r>
        <w:rPr>
          <w:noProof/>
          <w:webHidden/>
        </w:rPr>
        <w:fldChar w:fldCharType="separate"/>
      </w:r>
      <w:ins w:id="34" w:author="Attila Vizhanyo" w:date="2024-01-04T10:33:00Z">
        <w:r>
          <w:rPr>
            <w:noProof/>
            <w:webHidden/>
          </w:rPr>
          <w:t>3</w:t>
        </w:r>
        <w:r>
          <w:rPr>
            <w:noProof/>
            <w:webHidden/>
          </w:rPr>
          <w:fldChar w:fldCharType="end"/>
        </w:r>
        <w:r w:rsidRPr="00EE367A">
          <w:rPr>
            <w:rStyle w:val="Hyperlink"/>
            <w:noProof/>
          </w:rPr>
          <w:fldChar w:fldCharType="end"/>
        </w:r>
      </w:ins>
    </w:p>
    <w:p w14:paraId="245C646A" w14:textId="39877936" w:rsidR="00632C07" w:rsidRDefault="00632C07">
      <w:pPr>
        <w:pStyle w:val="TOC2"/>
        <w:tabs>
          <w:tab w:val="left" w:pos="720"/>
          <w:tab w:val="right" w:leader="dot" w:pos="9061"/>
        </w:tabs>
        <w:rPr>
          <w:ins w:id="35" w:author="Attila Vizhanyo" w:date="2024-01-04T10:33:00Z"/>
          <w:rFonts w:asciiTheme="minorHAnsi" w:eastAsiaTheme="minorEastAsia" w:hAnsiTheme="minorHAnsi"/>
          <w:noProof/>
          <w:color w:val="auto"/>
          <w:kern w:val="2"/>
          <w:sz w:val="24"/>
          <w:szCs w:val="24"/>
          <w:lang w:val="en-CH" w:eastAsia="en-GB"/>
          <w14:ligatures w14:val="standardContextual"/>
        </w:rPr>
      </w:pPr>
      <w:ins w:id="36"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"_Toc155256824"</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Overview</w:t>
        </w:r>
        <w:r>
          <w:rPr>
            <w:noProof/>
            <w:webHidden/>
          </w:rPr>
          <w:tab/>
        </w:r>
        <w:r>
          <w:rPr>
            <w:noProof/>
            <w:webHidden/>
          </w:rPr>
          <w:fldChar w:fldCharType="begin"/>
        </w:r>
        <w:r>
          <w:rPr>
            <w:noProof/>
            <w:webHidden/>
          </w:rPr>
          <w:instrText xml:space="preserve"> PAGEREF _Toc155256824 \h </w:instrText>
        </w:r>
      </w:ins>
      <w:r>
        <w:rPr>
          <w:noProof/>
          <w:webHidden/>
        </w:rPr>
      </w:r>
      <w:r>
        <w:rPr>
          <w:noProof/>
          <w:webHidden/>
        </w:rPr>
        <w:fldChar w:fldCharType="separate"/>
      </w:r>
      <w:ins w:id="37" w:author="Attila Vizhanyo" w:date="2024-01-04T10:33:00Z">
        <w:r>
          <w:rPr>
            <w:noProof/>
            <w:webHidden/>
          </w:rPr>
          <w:t>3</w:t>
        </w:r>
        <w:r>
          <w:rPr>
            <w:noProof/>
            <w:webHidden/>
          </w:rPr>
          <w:fldChar w:fldCharType="end"/>
        </w:r>
        <w:r w:rsidRPr="00EE367A">
          <w:rPr>
            <w:rStyle w:val="Hyperlink"/>
            <w:noProof/>
          </w:rPr>
          <w:fldChar w:fldCharType="end"/>
        </w:r>
      </w:ins>
    </w:p>
    <w:p w14:paraId="07850782" w14:textId="6791FA8E" w:rsidR="00632C07" w:rsidRDefault="00632C07">
      <w:pPr>
        <w:pStyle w:val="TOC2"/>
        <w:tabs>
          <w:tab w:val="left" w:pos="720"/>
          <w:tab w:val="right" w:leader="dot" w:pos="9061"/>
        </w:tabs>
        <w:rPr>
          <w:ins w:id="38" w:author="Attila Vizhanyo" w:date="2024-01-04T10:33:00Z"/>
          <w:rFonts w:asciiTheme="minorHAnsi" w:eastAsiaTheme="minorEastAsia" w:hAnsiTheme="minorHAnsi"/>
          <w:noProof/>
          <w:color w:val="auto"/>
          <w:kern w:val="2"/>
          <w:sz w:val="24"/>
          <w:szCs w:val="24"/>
          <w:lang w:val="en-CH" w:eastAsia="en-GB"/>
          <w14:ligatures w14:val="standardContextual"/>
        </w:rPr>
      </w:pPr>
      <w:ins w:id="39"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"_Toc155256825"</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Concepts</w:t>
        </w:r>
        <w:r>
          <w:rPr>
            <w:noProof/>
            <w:webHidden/>
          </w:rPr>
          <w:tab/>
        </w:r>
        <w:r>
          <w:rPr>
            <w:noProof/>
            <w:webHidden/>
          </w:rPr>
          <w:fldChar w:fldCharType="begin"/>
        </w:r>
        <w:r>
          <w:rPr>
            <w:noProof/>
            <w:webHidden/>
          </w:rPr>
          <w:instrText xml:space="preserve"> PAGEREF _Toc155256825 \h </w:instrText>
        </w:r>
      </w:ins>
      <w:r>
        <w:rPr>
          <w:noProof/>
          <w:webHidden/>
        </w:rPr>
      </w:r>
      <w:r>
        <w:rPr>
          <w:noProof/>
          <w:webHidden/>
        </w:rPr>
        <w:fldChar w:fldCharType="separate"/>
      </w:r>
      <w:ins w:id="40" w:author="Attila Vizhanyo" w:date="2024-01-04T10:33:00Z">
        <w:r>
          <w:rPr>
            <w:noProof/>
            <w:webHidden/>
          </w:rPr>
          <w:t>4</w:t>
        </w:r>
        <w:r>
          <w:rPr>
            <w:noProof/>
            <w:webHidden/>
          </w:rPr>
          <w:fldChar w:fldCharType="end"/>
        </w:r>
        <w:r w:rsidRPr="00EE367A">
          <w:rPr>
            <w:rStyle w:val="Hyperlink"/>
            <w:noProof/>
          </w:rPr>
          <w:fldChar w:fldCharType="end"/>
        </w:r>
      </w:ins>
    </w:p>
    <w:p w14:paraId="157DC744" w14:textId="002CB3C7" w:rsidR="00632C07" w:rsidRDefault="00632C07">
      <w:pPr>
        <w:pStyle w:val="TOC3"/>
        <w:rPr>
          <w:ins w:id="41" w:author="Attila Vizhanyo" w:date="2024-01-04T10:33:00Z"/>
          <w:rFonts w:asciiTheme="minorHAnsi" w:eastAsiaTheme="minorEastAsia" w:hAnsiTheme="minorHAnsi"/>
          <w:noProof/>
          <w:color w:val="auto"/>
          <w:kern w:val="2"/>
          <w:sz w:val="24"/>
          <w:szCs w:val="24"/>
          <w:lang w:val="en-CH" w:eastAsia="en-GB"/>
          <w14:ligatures w14:val="standardContextual"/>
        </w:rPr>
      </w:pPr>
      <w:ins w:id="42"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"_Toc155256826"</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Figure (or Piece)</w:t>
        </w:r>
        <w:r>
          <w:rPr>
            <w:noProof/>
            <w:webHidden/>
          </w:rPr>
          <w:tab/>
        </w:r>
        <w:r>
          <w:rPr>
            <w:noProof/>
            <w:webHidden/>
          </w:rPr>
          <w:fldChar w:fldCharType="begin"/>
        </w:r>
        <w:r>
          <w:rPr>
            <w:noProof/>
            <w:webHidden/>
          </w:rPr>
          <w:instrText xml:space="preserve"> PAGEREF _Toc155256826 \h </w:instrText>
        </w:r>
      </w:ins>
      <w:r>
        <w:rPr>
          <w:noProof/>
          <w:webHidden/>
        </w:rPr>
      </w:r>
      <w:r>
        <w:rPr>
          <w:noProof/>
          <w:webHidden/>
        </w:rPr>
        <w:fldChar w:fldCharType="separate"/>
      </w:r>
      <w:ins w:id="43" w:author="Attila Vizhanyo" w:date="2024-01-04T10:33:00Z">
        <w:r>
          <w:rPr>
            <w:noProof/>
            <w:webHidden/>
          </w:rPr>
          <w:t>4</w:t>
        </w:r>
        <w:r>
          <w:rPr>
            <w:noProof/>
            <w:webHidden/>
          </w:rPr>
          <w:fldChar w:fldCharType="end"/>
        </w:r>
        <w:r w:rsidRPr="00EE367A">
          <w:rPr>
            <w:rStyle w:val="Hyperlink"/>
            <w:noProof/>
          </w:rPr>
          <w:fldChar w:fldCharType="end"/>
        </w:r>
      </w:ins>
    </w:p>
    <w:p w14:paraId="155248A8" w14:textId="145D6DBF" w:rsidR="00632C07" w:rsidRDefault="00632C07">
      <w:pPr>
        <w:pStyle w:val="TOC3"/>
        <w:rPr>
          <w:ins w:id="44" w:author="Attila Vizhanyo" w:date="2024-01-04T10:33:00Z"/>
          <w:rFonts w:asciiTheme="minorHAnsi" w:eastAsiaTheme="minorEastAsia" w:hAnsiTheme="minorHAnsi"/>
          <w:noProof/>
          <w:color w:val="auto"/>
          <w:kern w:val="2"/>
          <w:sz w:val="24"/>
          <w:szCs w:val="24"/>
          <w:lang w:val="en-CH" w:eastAsia="en-GB"/>
          <w14:ligatures w14:val="standardContextual"/>
        </w:rPr>
      </w:pPr>
      <w:ins w:id="45"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"_Toc155256827"</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Chessboard</w:t>
        </w:r>
        <w:r>
          <w:rPr>
            <w:noProof/>
            <w:webHidden/>
          </w:rPr>
          <w:tab/>
        </w:r>
        <w:r>
          <w:rPr>
            <w:noProof/>
            <w:webHidden/>
          </w:rPr>
          <w:fldChar w:fldCharType="begin"/>
        </w:r>
        <w:r>
          <w:rPr>
            <w:noProof/>
            <w:webHidden/>
          </w:rPr>
          <w:instrText xml:space="preserve"> PAGEREF _Toc155256827 \h </w:instrText>
        </w:r>
      </w:ins>
      <w:r>
        <w:rPr>
          <w:noProof/>
          <w:webHidden/>
        </w:rPr>
      </w:r>
      <w:r>
        <w:rPr>
          <w:noProof/>
          <w:webHidden/>
        </w:rPr>
        <w:fldChar w:fldCharType="separate"/>
      </w:r>
      <w:ins w:id="46" w:author="Attila Vizhanyo" w:date="2024-01-04T10:33:00Z">
        <w:r>
          <w:rPr>
            <w:noProof/>
            <w:webHidden/>
          </w:rPr>
          <w:t>6</w:t>
        </w:r>
        <w:r>
          <w:rPr>
            <w:noProof/>
            <w:webHidden/>
          </w:rPr>
          <w:fldChar w:fldCharType="end"/>
        </w:r>
        <w:r w:rsidRPr="00EE367A">
          <w:rPr>
            <w:rStyle w:val="Hyperlink"/>
            <w:noProof/>
          </w:rPr>
          <w:fldChar w:fldCharType="end"/>
        </w:r>
      </w:ins>
    </w:p>
    <w:p w14:paraId="10BA1D6A" w14:textId="4677904C" w:rsidR="00632C07" w:rsidRDefault="00632C07">
      <w:pPr>
        <w:pStyle w:val="TOC3"/>
        <w:rPr>
          <w:ins w:id="47" w:author="Attila Vizhanyo" w:date="2024-01-04T10:33:00Z"/>
          <w:rFonts w:asciiTheme="minorHAnsi" w:eastAsiaTheme="minorEastAsia" w:hAnsiTheme="minorHAnsi"/>
          <w:noProof/>
          <w:color w:val="auto"/>
          <w:kern w:val="2"/>
          <w:sz w:val="24"/>
          <w:szCs w:val="24"/>
          <w:lang w:val="en-CH" w:eastAsia="en-GB"/>
          <w14:ligatures w14:val="standardContextual"/>
        </w:rPr>
      </w:pPr>
      <w:ins w:id="48"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"_Toc155256828"</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Position</w:t>
        </w:r>
        <w:r>
          <w:rPr>
            <w:noProof/>
            <w:webHidden/>
          </w:rPr>
          <w:tab/>
        </w:r>
        <w:r>
          <w:rPr>
            <w:noProof/>
            <w:webHidden/>
          </w:rPr>
          <w:fldChar w:fldCharType="begin"/>
        </w:r>
        <w:r>
          <w:rPr>
            <w:noProof/>
            <w:webHidden/>
          </w:rPr>
          <w:instrText xml:space="preserve"> PAGEREF _Toc155256828 \h </w:instrText>
        </w:r>
      </w:ins>
      <w:r>
        <w:rPr>
          <w:noProof/>
          <w:webHidden/>
        </w:rPr>
      </w:r>
      <w:r>
        <w:rPr>
          <w:noProof/>
          <w:webHidden/>
        </w:rPr>
        <w:fldChar w:fldCharType="separate"/>
      </w:r>
      <w:ins w:id="49" w:author="Attila Vizhanyo" w:date="2024-01-04T10:33:00Z">
        <w:r>
          <w:rPr>
            <w:noProof/>
            <w:webHidden/>
          </w:rPr>
          <w:t>6</w:t>
        </w:r>
        <w:r>
          <w:rPr>
            <w:noProof/>
            <w:webHidden/>
          </w:rPr>
          <w:fldChar w:fldCharType="end"/>
        </w:r>
        <w:r w:rsidRPr="00EE367A">
          <w:rPr>
            <w:rStyle w:val="Hyperlink"/>
            <w:noProof/>
          </w:rPr>
          <w:fldChar w:fldCharType="end"/>
        </w:r>
      </w:ins>
    </w:p>
    <w:p w14:paraId="4F0730D1" w14:textId="0BCB7FBC" w:rsidR="00632C07" w:rsidRDefault="00632C07">
      <w:pPr>
        <w:pStyle w:val="TOC3"/>
        <w:rPr>
          <w:ins w:id="50" w:author="Attila Vizhanyo" w:date="2024-01-04T10:33:00Z"/>
          <w:rFonts w:asciiTheme="minorHAnsi" w:eastAsiaTheme="minorEastAsia" w:hAnsiTheme="minorHAnsi"/>
          <w:noProof/>
          <w:color w:val="auto"/>
          <w:kern w:val="2"/>
          <w:sz w:val="24"/>
          <w:szCs w:val="24"/>
          <w:lang w:val="en-CH" w:eastAsia="en-GB"/>
          <w14:ligatures w14:val="standardContextual"/>
        </w:rPr>
      </w:pPr>
      <w:ins w:id="51"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"_Toc155256829"</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2.2.4</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Turn</w:t>
        </w:r>
        <w:r>
          <w:rPr>
            <w:noProof/>
            <w:webHidden/>
          </w:rPr>
          <w:tab/>
        </w:r>
        <w:r>
          <w:rPr>
            <w:noProof/>
            <w:webHidden/>
          </w:rPr>
          <w:fldChar w:fldCharType="begin"/>
        </w:r>
        <w:r>
          <w:rPr>
            <w:noProof/>
            <w:webHidden/>
          </w:rPr>
          <w:instrText xml:space="preserve"> PAGEREF _Toc155256829 \h </w:instrText>
        </w:r>
      </w:ins>
      <w:r>
        <w:rPr>
          <w:noProof/>
          <w:webHidden/>
        </w:rPr>
      </w:r>
      <w:r>
        <w:rPr>
          <w:noProof/>
          <w:webHidden/>
        </w:rPr>
        <w:fldChar w:fldCharType="separate"/>
      </w:r>
      <w:ins w:id="52" w:author="Attila Vizhanyo" w:date="2024-01-04T10:33:00Z">
        <w:r>
          <w:rPr>
            <w:noProof/>
            <w:webHidden/>
          </w:rPr>
          <w:t>7</w:t>
        </w:r>
        <w:r>
          <w:rPr>
            <w:noProof/>
            <w:webHidden/>
          </w:rPr>
          <w:fldChar w:fldCharType="end"/>
        </w:r>
        <w:r w:rsidRPr="00EE367A">
          <w:rPr>
            <w:rStyle w:val="Hyperlink"/>
            <w:noProof/>
          </w:rPr>
          <w:fldChar w:fldCharType="end"/>
        </w:r>
      </w:ins>
    </w:p>
    <w:p w14:paraId="61E89C70" w14:textId="2BD16989" w:rsidR="00632C07" w:rsidRDefault="00632C07">
      <w:pPr>
        <w:pStyle w:val="TOC3"/>
        <w:rPr>
          <w:ins w:id="53" w:author="Attila Vizhanyo" w:date="2024-01-04T10:33:00Z"/>
          <w:rFonts w:asciiTheme="minorHAnsi" w:eastAsiaTheme="minorEastAsia" w:hAnsiTheme="minorHAnsi"/>
          <w:noProof/>
          <w:color w:val="auto"/>
          <w:kern w:val="2"/>
          <w:sz w:val="24"/>
          <w:szCs w:val="24"/>
          <w:lang w:val="en-CH" w:eastAsia="en-GB"/>
          <w14:ligatures w14:val="standardContextual"/>
        </w:rPr>
      </w:pPr>
      <w:ins w:id="54"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"_Toc155256830"</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2.2.5</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Capture</w:t>
        </w:r>
        <w:r>
          <w:rPr>
            <w:noProof/>
            <w:webHidden/>
          </w:rPr>
          <w:tab/>
        </w:r>
        <w:r>
          <w:rPr>
            <w:noProof/>
            <w:webHidden/>
          </w:rPr>
          <w:fldChar w:fldCharType="begin"/>
        </w:r>
        <w:r>
          <w:rPr>
            <w:noProof/>
            <w:webHidden/>
          </w:rPr>
          <w:instrText xml:space="preserve"> PAGEREF _Toc155256830 \h </w:instrText>
        </w:r>
      </w:ins>
      <w:r>
        <w:rPr>
          <w:noProof/>
          <w:webHidden/>
        </w:rPr>
      </w:r>
      <w:r>
        <w:rPr>
          <w:noProof/>
          <w:webHidden/>
        </w:rPr>
        <w:fldChar w:fldCharType="separate"/>
      </w:r>
      <w:ins w:id="55" w:author="Attila Vizhanyo" w:date="2024-01-04T10:33:00Z">
        <w:r>
          <w:rPr>
            <w:noProof/>
            <w:webHidden/>
          </w:rPr>
          <w:t>8</w:t>
        </w:r>
        <w:r>
          <w:rPr>
            <w:noProof/>
            <w:webHidden/>
          </w:rPr>
          <w:fldChar w:fldCharType="end"/>
        </w:r>
        <w:r w:rsidRPr="00EE367A">
          <w:rPr>
            <w:rStyle w:val="Hyperlink"/>
            <w:noProof/>
          </w:rPr>
          <w:fldChar w:fldCharType="end"/>
        </w:r>
      </w:ins>
    </w:p>
    <w:p w14:paraId="33C65EB6" w14:textId="0EA59A51" w:rsidR="00632C07" w:rsidRDefault="00632C07">
      <w:pPr>
        <w:pStyle w:val="TOC3"/>
        <w:rPr>
          <w:ins w:id="56" w:author="Attila Vizhanyo" w:date="2024-01-04T10:33:00Z"/>
          <w:rFonts w:asciiTheme="minorHAnsi" w:eastAsiaTheme="minorEastAsia" w:hAnsiTheme="minorHAnsi"/>
          <w:noProof/>
          <w:color w:val="auto"/>
          <w:kern w:val="2"/>
          <w:sz w:val="24"/>
          <w:szCs w:val="24"/>
          <w:lang w:val="en-CH" w:eastAsia="en-GB"/>
          <w14:ligatures w14:val="standardContextual"/>
        </w:rPr>
      </w:pPr>
      <w:ins w:id="57"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"_Toc155256831"</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2.2.6</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Check</w:t>
        </w:r>
        <w:r>
          <w:rPr>
            <w:noProof/>
            <w:webHidden/>
          </w:rPr>
          <w:tab/>
        </w:r>
        <w:r>
          <w:rPr>
            <w:noProof/>
            <w:webHidden/>
          </w:rPr>
          <w:fldChar w:fldCharType="begin"/>
        </w:r>
        <w:r>
          <w:rPr>
            <w:noProof/>
            <w:webHidden/>
          </w:rPr>
          <w:instrText xml:space="preserve"> PAGEREF _Toc155256831 \h </w:instrText>
        </w:r>
      </w:ins>
      <w:r>
        <w:rPr>
          <w:noProof/>
          <w:webHidden/>
        </w:rPr>
      </w:r>
      <w:r>
        <w:rPr>
          <w:noProof/>
          <w:webHidden/>
        </w:rPr>
        <w:fldChar w:fldCharType="separate"/>
      </w:r>
      <w:ins w:id="58" w:author="Attila Vizhanyo" w:date="2024-01-04T10:33:00Z">
        <w:r>
          <w:rPr>
            <w:noProof/>
            <w:webHidden/>
          </w:rPr>
          <w:t>8</w:t>
        </w:r>
        <w:r>
          <w:rPr>
            <w:noProof/>
            <w:webHidden/>
          </w:rPr>
          <w:fldChar w:fldCharType="end"/>
        </w:r>
        <w:r w:rsidRPr="00EE367A">
          <w:rPr>
            <w:rStyle w:val="Hyperlink"/>
            <w:noProof/>
          </w:rPr>
          <w:fldChar w:fldCharType="end"/>
        </w:r>
      </w:ins>
    </w:p>
    <w:p w14:paraId="5C2C46C7" w14:textId="55B8CD0D" w:rsidR="00632C07" w:rsidRDefault="00632C07">
      <w:pPr>
        <w:pStyle w:val="TOC3"/>
        <w:rPr>
          <w:ins w:id="59" w:author="Attila Vizhanyo" w:date="2024-01-04T10:33:00Z"/>
          <w:rFonts w:asciiTheme="minorHAnsi" w:eastAsiaTheme="minorEastAsia" w:hAnsiTheme="minorHAnsi"/>
          <w:noProof/>
          <w:color w:val="auto"/>
          <w:kern w:val="2"/>
          <w:sz w:val="24"/>
          <w:szCs w:val="24"/>
          <w:lang w:val="en-CH" w:eastAsia="en-GB"/>
          <w14:ligatures w14:val="standardContextual"/>
        </w:rPr>
      </w:pPr>
      <w:ins w:id="60"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"_Toc155256832"</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2.2.7</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Checkmate</w:t>
        </w:r>
        <w:r>
          <w:rPr>
            <w:noProof/>
            <w:webHidden/>
          </w:rPr>
          <w:tab/>
        </w:r>
        <w:r>
          <w:rPr>
            <w:noProof/>
            <w:webHidden/>
          </w:rPr>
          <w:fldChar w:fldCharType="begin"/>
        </w:r>
        <w:r>
          <w:rPr>
            <w:noProof/>
            <w:webHidden/>
          </w:rPr>
          <w:instrText xml:space="preserve"> PAGEREF _Toc155256832 \h </w:instrText>
        </w:r>
      </w:ins>
      <w:r>
        <w:rPr>
          <w:noProof/>
          <w:webHidden/>
        </w:rPr>
      </w:r>
      <w:r>
        <w:rPr>
          <w:noProof/>
          <w:webHidden/>
        </w:rPr>
        <w:fldChar w:fldCharType="separate"/>
      </w:r>
      <w:ins w:id="61" w:author="Attila Vizhanyo" w:date="2024-01-04T10:33:00Z">
        <w:r>
          <w:rPr>
            <w:noProof/>
            <w:webHidden/>
          </w:rPr>
          <w:t>8</w:t>
        </w:r>
        <w:r>
          <w:rPr>
            <w:noProof/>
            <w:webHidden/>
          </w:rPr>
          <w:fldChar w:fldCharType="end"/>
        </w:r>
        <w:r w:rsidRPr="00EE367A">
          <w:rPr>
            <w:rStyle w:val="Hyperlink"/>
            <w:noProof/>
          </w:rPr>
          <w:fldChar w:fldCharType="end"/>
        </w:r>
      </w:ins>
    </w:p>
    <w:p w14:paraId="29A43841" w14:textId="0E02A14E" w:rsidR="00632C07" w:rsidRDefault="00632C07">
      <w:pPr>
        <w:pStyle w:val="TOC2"/>
        <w:tabs>
          <w:tab w:val="left" w:pos="720"/>
          <w:tab w:val="right" w:leader="dot" w:pos="9061"/>
        </w:tabs>
        <w:rPr>
          <w:ins w:id="62" w:author="Attila Vizhanyo" w:date="2024-01-04T10:33:00Z"/>
          <w:rFonts w:asciiTheme="minorHAnsi" w:eastAsiaTheme="minorEastAsia" w:hAnsiTheme="minorHAnsi"/>
          <w:noProof/>
          <w:color w:val="auto"/>
          <w:kern w:val="2"/>
          <w:sz w:val="24"/>
          <w:szCs w:val="24"/>
          <w:lang w:val="en-CH" w:eastAsia="en-GB"/>
          <w14:ligatures w14:val="standardContextual"/>
        </w:rPr>
      </w:pPr>
      <w:ins w:id="63"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"_Toc155256833"</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Control Flow</w:t>
        </w:r>
        <w:r>
          <w:rPr>
            <w:noProof/>
            <w:webHidden/>
          </w:rPr>
          <w:tab/>
        </w:r>
        <w:r>
          <w:rPr>
            <w:noProof/>
            <w:webHidden/>
          </w:rPr>
          <w:fldChar w:fldCharType="begin"/>
        </w:r>
        <w:r>
          <w:rPr>
            <w:noProof/>
            <w:webHidden/>
          </w:rPr>
          <w:instrText xml:space="preserve"> PAGEREF _Toc155256833 \h </w:instrText>
        </w:r>
      </w:ins>
      <w:r>
        <w:rPr>
          <w:noProof/>
          <w:webHidden/>
        </w:rPr>
      </w:r>
      <w:r>
        <w:rPr>
          <w:noProof/>
          <w:webHidden/>
        </w:rPr>
        <w:fldChar w:fldCharType="separate"/>
      </w:r>
      <w:ins w:id="64" w:author="Attila Vizhanyo" w:date="2024-01-04T10:33:00Z">
        <w:r>
          <w:rPr>
            <w:noProof/>
            <w:webHidden/>
          </w:rPr>
          <w:t>8</w:t>
        </w:r>
        <w:r>
          <w:rPr>
            <w:noProof/>
            <w:webHidden/>
          </w:rPr>
          <w:fldChar w:fldCharType="end"/>
        </w:r>
        <w:r w:rsidRPr="00EE367A">
          <w:rPr>
            <w:rStyle w:val="Hyperlink"/>
            <w:noProof/>
          </w:rPr>
          <w:fldChar w:fldCharType="end"/>
        </w:r>
      </w:ins>
    </w:p>
    <w:p w14:paraId="1C0EE809" w14:textId="59E47AF0" w:rsidR="00632C07" w:rsidRDefault="00632C07">
      <w:pPr>
        <w:pStyle w:val="TOC3"/>
        <w:rPr>
          <w:ins w:id="65" w:author="Attila Vizhanyo" w:date="2024-01-04T10:33:00Z"/>
          <w:rFonts w:asciiTheme="minorHAnsi" w:eastAsiaTheme="minorEastAsia" w:hAnsiTheme="minorHAnsi"/>
          <w:noProof/>
          <w:color w:val="auto"/>
          <w:kern w:val="2"/>
          <w:sz w:val="24"/>
          <w:szCs w:val="24"/>
          <w:lang w:val="en-CH" w:eastAsia="en-GB"/>
          <w14:ligatures w14:val="standardContextual"/>
        </w:rPr>
      </w:pPr>
      <w:ins w:id="66"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"_Toc155256834"</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2.3.1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Error Handling</w:t>
        </w:r>
        <w:r>
          <w:rPr>
            <w:noProof/>
            <w:webHidden/>
          </w:rPr>
          <w:tab/>
        </w:r>
        <w:r>
          <w:rPr>
            <w:noProof/>
            <w:webHidden/>
          </w:rPr>
          <w:fldChar w:fldCharType="begin"/>
        </w:r>
        <w:r>
          <w:rPr>
            <w:noProof/>
            <w:webHidden/>
          </w:rPr>
          <w:instrText xml:space="preserve"> PAGEREF _Toc155256834 \h </w:instrText>
        </w:r>
      </w:ins>
      <w:r>
        <w:rPr>
          <w:noProof/>
          <w:webHidden/>
        </w:rPr>
      </w:r>
      <w:r>
        <w:rPr>
          <w:noProof/>
          <w:webHidden/>
        </w:rPr>
        <w:fldChar w:fldCharType="separate"/>
      </w:r>
      <w:ins w:id="67" w:author="Attila Vizhanyo" w:date="2024-01-04T10:33:00Z">
        <w:r>
          <w:rPr>
            <w:noProof/>
            <w:webHidden/>
          </w:rPr>
          <w:t>8</w:t>
        </w:r>
        <w:r>
          <w:rPr>
            <w:noProof/>
            <w:webHidden/>
          </w:rPr>
          <w:fldChar w:fldCharType="end"/>
        </w:r>
        <w:r w:rsidRPr="00EE367A">
          <w:rPr>
            <w:rStyle w:val="Hyperlink"/>
            <w:noProof/>
          </w:rPr>
          <w:fldChar w:fldCharType="end"/>
        </w:r>
      </w:ins>
    </w:p>
    <w:p w14:paraId="02E8739F" w14:textId="3CDB6114" w:rsidR="00632C07" w:rsidRDefault="00632C07">
      <w:pPr>
        <w:pStyle w:val="TOC2"/>
        <w:tabs>
          <w:tab w:val="left" w:pos="720"/>
          <w:tab w:val="right" w:leader="dot" w:pos="9061"/>
        </w:tabs>
        <w:rPr>
          <w:ins w:id="68" w:author="Attila Vizhanyo" w:date="2024-01-04T10:33:00Z"/>
          <w:rFonts w:asciiTheme="minorHAnsi" w:eastAsiaTheme="minorEastAsia" w:hAnsiTheme="minorHAnsi"/>
          <w:noProof/>
          <w:color w:val="auto"/>
          <w:kern w:val="2"/>
          <w:sz w:val="24"/>
          <w:szCs w:val="24"/>
          <w:lang w:val="en-CH" w:eastAsia="en-GB"/>
          <w14:ligatures w14:val="standardContextual"/>
        </w:rPr>
      </w:pPr>
      <w:ins w:id="69"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"_Toc155256835"</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GUI</w:t>
        </w:r>
        <w:r>
          <w:rPr>
            <w:noProof/>
            <w:webHidden/>
          </w:rPr>
          <w:tab/>
        </w:r>
        <w:r>
          <w:rPr>
            <w:noProof/>
            <w:webHidden/>
          </w:rPr>
          <w:fldChar w:fldCharType="begin"/>
        </w:r>
        <w:r>
          <w:rPr>
            <w:noProof/>
            <w:webHidden/>
          </w:rPr>
          <w:instrText xml:space="preserve"> PAGEREF _Toc155256835 \h </w:instrText>
        </w:r>
      </w:ins>
      <w:r>
        <w:rPr>
          <w:noProof/>
          <w:webHidden/>
        </w:rPr>
      </w:r>
      <w:r>
        <w:rPr>
          <w:noProof/>
          <w:webHidden/>
        </w:rPr>
        <w:fldChar w:fldCharType="separate"/>
      </w:r>
      <w:ins w:id="70" w:author="Attila Vizhanyo" w:date="2024-01-04T10:33:00Z">
        <w:r>
          <w:rPr>
            <w:noProof/>
            <w:webHidden/>
          </w:rPr>
          <w:t>8</w:t>
        </w:r>
        <w:r>
          <w:rPr>
            <w:noProof/>
            <w:webHidden/>
          </w:rPr>
          <w:fldChar w:fldCharType="end"/>
        </w:r>
        <w:r w:rsidRPr="00EE367A">
          <w:rPr>
            <w:rStyle w:val="Hyperlink"/>
            <w:noProof/>
          </w:rPr>
          <w:fldChar w:fldCharType="end"/>
        </w:r>
      </w:ins>
    </w:p>
    <w:p w14:paraId="2AA83FC7" w14:textId="1334BD89" w:rsidR="00632C07" w:rsidRDefault="00632C07">
      <w:pPr>
        <w:pStyle w:val="TOC3"/>
        <w:rPr>
          <w:ins w:id="71" w:author="Attila Vizhanyo" w:date="2024-01-04T10:33:00Z"/>
          <w:rFonts w:asciiTheme="minorHAnsi" w:eastAsiaTheme="minorEastAsia" w:hAnsiTheme="minorHAnsi"/>
          <w:noProof/>
          <w:color w:val="auto"/>
          <w:kern w:val="2"/>
          <w:sz w:val="24"/>
          <w:szCs w:val="24"/>
          <w:lang w:val="en-CH" w:eastAsia="en-GB"/>
          <w14:ligatures w14:val="standardContextual"/>
        </w:rPr>
      </w:pPr>
      <w:ins w:id="72"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"_Toc155256836"</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Overview</w:t>
        </w:r>
        <w:r>
          <w:rPr>
            <w:noProof/>
            <w:webHidden/>
          </w:rPr>
          <w:tab/>
        </w:r>
        <w:r>
          <w:rPr>
            <w:noProof/>
            <w:webHidden/>
          </w:rPr>
          <w:fldChar w:fldCharType="begin"/>
        </w:r>
        <w:r>
          <w:rPr>
            <w:noProof/>
            <w:webHidden/>
          </w:rPr>
          <w:instrText xml:space="preserve"> PAGEREF _Toc155256836 \h </w:instrText>
        </w:r>
      </w:ins>
      <w:r>
        <w:rPr>
          <w:noProof/>
          <w:webHidden/>
        </w:rPr>
      </w:r>
      <w:r>
        <w:rPr>
          <w:noProof/>
          <w:webHidden/>
        </w:rPr>
        <w:fldChar w:fldCharType="separate"/>
      </w:r>
      <w:ins w:id="73" w:author="Attila Vizhanyo" w:date="2024-01-04T10:33:00Z">
        <w:r>
          <w:rPr>
            <w:noProof/>
            <w:webHidden/>
          </w:rPr>
          <w:t>8</w:t>
        </w:r>
        <w:r>
          <w:rPr>
            <w:noProof/>
            <w:webHidden/>
          </w:rPr>
          <w:fldChar w:fldCharType="end"/>
        </w:r>
        <w:r w:rsidRPr="00EE367A">
          <w:rPr>
            <w:rStyle w:val="Hyperlink"/>
            <w:noProof/>
          </w:rPr>
          <w:fldChar w:fldCharType="end"/>
        </w:r>
      </w:ins>
    </w:p>
    <w:p w14:paraId="13A384CC" w14:textId="1E6300A5" w:rsidR="00632C07" w:rsidRDefault="00632C07">
      <w:pPr>
        <w:pStyle w:val="TOC3"/>
        <w:rPr>
          <w:ins w:id="74" w:author="Attila Vizhanyo" w:date="2024-01-04T10:33:00Z"/>
          <w:rFonts w:asciiTheme="minorHAnsi" w:eastAsiaTheme="minorEastAsia" w:hAnsiTheme="minorHAnsi"/>
          <w:noProof/>
          <w:color w:val="auto"/>
          <w:kern w:val="2"/>
          <w:sz w:val="24"/>
          <w:szCs w:val="24"/>
          <w:lang w:val="en-CH" w:eastAsia="en-GB"/>
          <w14:ligatures w14:val="standardContextual"/>
        </w:rPr>
      </w:pPr>
      <w:ins w:id="75"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"_Toc155256838"</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Visualization of pieces</w:t>
        </w:r>
        <w:r>
          <w:rPr>
            <w:noProof/>
            <w:webHidden/>
          </w:rPr>
          <w:tab/>
        </w:r>
        <w:r>
          <w:rPr>
            <w:noProof/>
            <w:webHidden/>
          </w:rPr>
          <w:fldChar w:fldCharType="begin"/>
        </w:r>
        <w:r>
          <w:rPr>
            <w:noProof/>
            <w:webHidden/>
          </w:rPr>
          <w:instrText xml:space="preserve"> PAGEREF _Toc155256838 \h </w:instrText>
        </w:r>
      </w:ins>
      <w:r>
        <w:rPr>
          <w:noProof/>
          <w:webHidden/>
        </w:rPr>
      </w:r>
      <w:r>
        <w:rPr>
          <w:noProof/>
          <w:webHidden/>
        </w:rPr>
        <w:fldChar w:fldCharType="separate"/>
      </w:r>
      <w:ins w:id="76" w:author="Attila Vizhanyo" w:date="2024-01-04T10:33:00Z">
        <w:r>
          <w:rPr>
            <w:noProof/>
            <w:webHidden/>
          </w:rPr>
          <w:t>9</w:t>
        </w:r>
        <w:r>
          <w:rPr>
            <w:noProof/>
            <w:webHidden/>
          </w:rPr>
          <w:fldChar w:fldCharType="end"/>
        </w:r>
        <w:r w:rsidRPr="00EE367A">
          <w:rPr>
            <w:rStyle w:val="Hyperlink"/>
            <w:noProof/>
          </w:rPr>
          <w:fldChar w:fldCharType="end"/>
        </w:r>
      </w:ins>
    </w:p>
    <w:p w14:paraId="032A45E1" w14:textId="6D793854" w:rsidR="00632C07" w:rsidRDefault="00632C07">
      <w:pPr>
        <w:pStyle w:val="TOC3"/>
        <w:rPr>
          <w:ins w:id="77" w:author="Attila Vizhanyo" w:date="2024-01-04T10:33:00Z"/>
          <w:rFonts w:asciiTheme="minorHAnsi" w:eastAsiaTheme="minorEastAsia" w:hAnsiTheme="minorHAnsi"/>
          <w:noProof/>
          <w:color w:val="auto"/>
          <w:kern w:val="2"/>
          <w:sz w:val="24"/>
          <w:szCs w:val="24"/>
          <w:lang w:val="en-CH" w:eastAsia="en-GB"/>
          <w14:ligatures w14:val="standardContextual"/>
        </w:rPr>
      </w:pPr>
      <w:ins w:id="78"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"_Toc155256839"</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Visualization of the chessboard</w:t>
        </w:r>
        <w:r>
          <w:rPr>
            <w:noProof/>
            <w:webHidden/>
          </w:rPr>
          <w:tab/>
        </w:r>
        <w:r>
          <w:rPr>
            <w:noProof/>
            <w:webHidden/>
          </w:rPr>
          <w:fldChar w:fldCharType="begin"/>
        </w:r>
        <w:r>
          <w:rPr>
            <w:noProof/>
            <w:webHidden/>
          </w:rPr>
          <w:instrText xml:space="preserve"> PAGEREF _Toc155256839 \h </w:instrText>
        </w:r>
      </w:ins>
      <w:r>
        <w:rPr>
          <w:noProof/>
          <w:webHidden/>
        </w:rPr>
      </w:r>
      <w:r>
        <w:rPr>
          <w:noProof/>
          <w:webHidden/>
        </w:rPr>
        <w:fldChar w:fldCharType="separate"/>
      </w:r>
      <w:ins w:id="79" w:author="Attila Vizhanyo" w:date="2024-01-04T10:33:00Z">
        <w:r>
          <w:rPr>
            <w:noProof/>
            <w:webHidden/>
          </w:rPr>
          <w:t>10</w:t>
        </w:r>
        <w:r>
          <w:rPr>
            <w:noProof/>
            <w:webHidden/>
          </w:rPr>
          <w:fldChar w:fldCharType="end"/>
        </w:r>
        <w:r w:rsidRPr="00EE367A">
          <w:rPr>
            <w:rStyle w:val="Hyperlink"/>
            <w:noProof/>
          </w:rPr>
          <w:fldChar w:fldCharType="end"/>
        </w:r>
      </w:ins>
    </w:p>
    <w:p w14:paraId="07C76BF5" w14:textId="0624413D" w:rsidR="00632C07" w:rsidRDefault="00632C07">
      <w:pPr>
        <w:pStyle w:val="TOC3"/>
        <w:rPr>
          <w:ins w:id="80" w:author="Attila Vizhanyo" w:date="2024-01-04T10:33:00Z"/>
          <w:rFonts w:asciiTheme="minorHAnsi" w:eastAsiaTheme="minorEastAsia" w:hAnsiTheme="minorHAnsi"/>
          <w:noProof/>
          <w:color w:val="auto"/>
          <w:kern w:val="2"/>
          <w:sz w:val="24"/>
          <w:szCs w:val="24"/>
          <w:lang w:val="en-CH" w:eastAsia="en-GB"/>
          <w14:ligatures w14:val="standardContextual"/>
        </w:rPr>
      </w:pPr>
      <w:ins w:id="81"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"_Toc155256840"</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2.4.4</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Update screen before the move</w:t>
        </w:r>
        <w:r>
          <w:rPr>
            <w:noProof/>
            <w:webHidden/>
          </w:rPr>
          <w:tab/>
        </w:r>
        <w:r>
          <w:rPr>
            <w:noProof/>
            <w:webHidden/>
          </w:rPr>
          <w:fldChar w:fldCharType="begin"/>
        </w:r>
        <w:r>
          <w:rPr>
            <w:noProof/>
            <w:webHidden/>
          </w:rPr>
          <w:instrText xml:space="preserve"> PAGEREF _Toc155256840 \h </w:instrText>
        </w:r>
      </w:ins>
      <w:r>
        <w:rPr>
          <w:noProof/>
          <w:webHidden/>
        </w:rPr>
      </w:r>
      <w:r>
        <w:rPr>
          <w:noProof/>
          <w:webHidden/>
        </w:rPr>
        <w:fldChar w:fldCharType="separate"/>
      </w:r>
      <w:ins w:id="82" w:author="Attila Vizhanyo" w:date="2024-01-04T10:33:00Z">
        <w:r>
          <w:rPr>
            <w:noProof/>
            <w:webHidden/>
          </w:rPr>
          <w:t>10</w:t>
        </w:r>
        <w:r>
          <w:rPr>
            <w:noProof/>
            <w:webHidden/>
          </w:rPr>
          <w:fldChar w:fldCharType="end"/>
        </w:r>
        <w:r w:rsidRPr="00EE367A">
          <w:rPr>
            <w:rStyle w:val="Hyperlink"/>
            <w:noProof/>
          </w:rPr>
          <w:fldChar w:fldCharType="end"/>
        </w:r>
      </w:ins>
    </w:p>
    <w:p w14:paraId="088557B9" w14:textId="65B0B8FC" w:rsidR="00632C07" w:rsidRDefault="00632C07">
      <w:pPr>
        <w:pStyle w:val="TOC3"/>
        <w:rPr>
          <w:ins w:id="83" w:author="Attila Vizhanyo" w:date="2024-01-04T10:33:00Z"/>
          <w:rFonts w:asciiTheme="minorHAnsi" w:eastAsiaTheme="minorEastAsia" w:hAnsiTheme="minorHAnsi"/>
          <w:noProof/>
          <w:color w:val="auto"/>
          <w:kern w:val="2"/>
          <w:sz w:val="24"/>
          <w:szCs w:val="24"/>
          <w:lang w:val="en-CH" w:eastAsia="en-GB"/>
          <w14:ligatures w14:val="standardContextual"/>
        </w:rPr>
      </w:pPr>
      <w:ins w:id="84"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"_Toc155256841"</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2.4.5</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Update screen after the move</w:t>
        </w:r>
        <w:r>
          <w:rPr>
            <w:noProof/>
            <w:webHidden/>
          </w:rPr>
          <w:tab/>
        </w:r>
        <w:r>
          <w:rPr>
            <w:noProof/>
            <w:webHidden/>
          </w:rPr>
          <w:fldChar w:fldCharType="begin"/>
        </w:r>
        <w:r>
          <w:rPr>
            <w:noProof/>
            <w:webHidden/>
          </w:rPr>
          <w:instrText xml:space="preserve"> PAGEREF _Toc155256841 \h </w:instrText>
        </w:r>
      </w:ins>
      <w:r>
        <w:rPr>
          <w:noProof/>
          <w:webHidden/>
        </w:rPr>
      </w:r>
      <w:r>
        <w:rPr>
          <w:noProof/>
          <w:webHidden/>
        </w:rPr>
        <w:fldChar w:fldCharType="separate"/>
      </w:r>
      <w:ins w:id="85" w:author="Attila Vizhanyo" w:date="2024-01-04T10:33:00Z">
        <w:r>
          <w:rPr>
            <w:noProof/>
            <w:webHidden/>
          </w:rPr>
          <w:t>10</w:t>
        </w:r>
        <w:r>
          <w:rPr>
            <w:noProof/>
            <w:webHidden/>
          </w:rPr>
          <w:fldChar w:fldCharType="end"/>
        </w:r>
        <w:r w:rsidRPr="00EE367A">
          <w:rPr>
            <w:rStyle w:val="Hyperlink"/>
            <w:noProof/>
          </w:rPr>
          <w:fldChar w:fldCharType="end"/>
        </w:r>
      </w:ins>
    </w:p>
    <w:p w14:paraId="7E8303C6" w14:textId="38682F2F" w:rsidR="00632C07" w:rsidRDefault="00632C07">
      <w:pPr>
        <w:pStyle w:val="TOC2"/>
        <w:tabs>
          <w:tab w:val="left" w:pos="720"/>
          <w:tab w:val="right" w:leader="dot" w:pos="9061"/>
        </w:tabs>
        <w:rPr>
          <w:ins w:id="86" w:author="Attila Vizhanyo" w:date="2024-01-04T10:33:00Z"/>
          <w:rFonts w:asciiTheme="minorHAnsi" w:eastAsiaTheme="minorEastAsia" w:hAnsiTheme="minorHAnsi"/>
          <w:noProof/>
          <w:color w:val="auto"/>
          <w:kern w:val="2"/>
          <w:sz w:val="24"/>
          <w:szCs w:val="24"/>
          <w:lang w:val="en-CH" w:eastAsia="en-GB"/>
          <w14:ligatures w14:val="standardContextual"/>
        </w:rPr>
      </w:pPr>
      <w:ins w:id="87"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"_Toc155256842"</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2.5</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Function catalog</w:t>
        </w:r>
        <w:r>
          <w:rPr>
            <w:noProof/>
            <w:webHidden/>
          </w:rPr>
          <w:tab/>
        </w:r>
        <w:r>
          <w:rPr>
            <w:noProof/>
            <w:webHidden/>
          </w:rPr>
          <w:fldChar w:fldCharType="begin"/>
        </w:r>
        <w:r>
          <w:rPr>
            <w:noProof/>
            <w:webHidden/>
          </w:rPr>
          <w:instrText xml:space="preserve"> PAGEREF _Toc155256842 \h </w:instrText>
        </w:r>
      </w:ins>
      <w:r>
        <w:rPr>
          <w:noProof/>
          <w:webHidden/>
        </w:rPr>
      </w:r>
      <w:r>
        <w:rPr>
          <w:noProof/>
          <w:webHidden/>
        </w:rPr>
        <w:fldChar w:fldCharType="separate"/>
      </w:r>
      <w:ins w:id="88" w:author="Attila Vizhanyo" w:date="2024-01-04T10:33:00Z">
        <w:r>
          <w:rPr>
            <w:noProof/>
            <w:webHidden/>
          </w:rPr>
          <w:t>11</w:t>
        </w:r>
        <w:r>
          <w:rPr>
            <w:noProof/>
            <w:webHidden/>
          </w:rPr>
          <w:fldChar w:fldCharType="end"/>
        </w:r>
        <w:r w:rsidRPr="00EE367A">
          <w:rPr>
            <w:rStyle w:val="Hyperlink"/>
            <w:noProof/>
          </w:rPr>
          <w:fldChar w:fldCharType="end"/>
        </w:r>
      </w:ins>
    </w:p>
    <w:p w14:paraId="0334C0FE" w14:textId="1C09BB71" w:rsidR="00632C07" w:rsidRDefault="00632C07">
      <w:pPr>
        <w:pStyle w:val="TOC1"/>
        <w:tabs>
          <w:tab w:val="left" w:pos="720"/>
          <w:tab w:val="right" w:leader="dot" w:pos="9061"/>
        </w:tabs>
        <w:rPr>
          <w:ins w:id="89"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90"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"_Toc155256843"</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3</w:t>
        </w:r>
        <w:r>
          <w:rPr>
            <w:rFonts w:asciiTheme="minorHAnsi" w:eastAsiaTheme="minorEastAsia" w:hAnsiTheme="minorHAnsi"/>
            <w:b w:val="0"/>
            <w:noProof/>
            <w:color w:val="auto"/>
            <w:kern w:val="2"/>
            <w:sz w:val="24"/>
            <w:szCs w:val="24"/>
            <w:lang w:val="en-CH" w:eastAsia="en-GB"/>
            <w14:ligatures w14:val="standardContextual"/>
          </w:rPr>
          <w:tab/>
        </w:r>
        <w:r w:rsidRPr="00EE367A">
          <w:rPr>
            <w:rStyle w:val="Hyperlink"/>
            <w:noProof/>
            <w:lang w:val="en-US"/>
          </w:rPr>
          <w:t>Color Chess</w:t>
        </w:r>
        <w:r>
          <w:rPr>
            <w:noProof/>
            <w:webHidden/>
          </w:rPr>
          <w:tab/>
        </w:r>
        <w:r>
          <w:rPr>
            <w:noProof/>
            <w:webHidden/>
          </w:rPr>
          <w:fldChar w:fldCharType="begin"/>
        </w:r>
        <w:r>
          <w:rPr>
            <w:noProof/>
            <w:webHidden/>
          </w:rPr>
          <w:instrText xml:space="preserve"> PAGEREF _Toc155256843 \h </w:instrText>
        </w:r>
      </w:ins>
      <w:r>
        <w:rPr>
          <w:noProof/>
          <w:webHidden/>
        </w:rPr>
      </w:r>
      <w:r>
        <w:rPr>
          <w:noProof/>
          <w:webHidden/>
        </w:rPr>
        <w:fldChar w:fldCharType="separate"/>
      </w:r>
      <w:ins w:id="91" w:author="Attila Vizhanyo" w:date="2024-01-04T10:33:00Z">
        <w:r>
          <w:rPr>
            <w:noProof/>
            <w:webHidden/>
          </w:rPr>
          <w:t>12</w:t>
        </w:r>
        <w:r>
          <w:rPr>
            <w:noProof/>
            <w:webHidden/>
          </w:rPr>
          <w:fldChar w:fldCharType="end"/>
        </w:r>
        <w:r w:rsidRPr="00EE367A">
          <w:rPr>
            <w:rStyle w:val="Hyperlink"/>
            <w:noProof/>
          </w:rPr>
          <w:fldChar w:fldCharType="end"/>
        </w:r>
      </w:ins>
    </w:p>
    <w:p w14:paraId="19DC78AA" w14:textId="2B57CB0F" w:rsidR="00632C07" w:rsidRDefault="00632C07">
      <w:pPr>
        <w:pStyle w:val="TOC2"/>
        <w:tabs>
          <w:tab w:val="left" w:pos="720"/>
          <w:tab w:val="right" w:leader="dot" w:pos="9061"/>
        </w:tabs>
        <w:rPr>
          <w:ins w:id="92" w:author="Attila Vizhanyo" w:date="2024-01-04T10:33:00Z"/>
          <w:rFonts w:asciiTheme="minorHAnsi" w:eastAsiaTheme="minorEastAsia" w:hAnsiTheme="minorHAnsi"/>
          <w:noProof/>
          <w:color w:val="auto"/>
          <w:kern w:val="2"/>
          <w:sz w:val="24"/>
          <w:szCs w:val="24"/>
          <w:lang w:val="en-CH" w:eastAsia="en-GB"/>
          <w14:ligatures w14:val="standardContextual"/>
        </w:rPr>
      </w:pPr>
      <w:ins w:id="93"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"_Toc155256844"</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3.1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of Color Chess</w:t>
        </w:r>
        <w:r>
          <w:rPr>
            <w:noProof/>
            <w:webHidden/>
          </w:rPr>
          <w:tab/>
        </w:r>
        <w:r>
          <w:rPr>
            <w:noProof/>
            <w:webHidden/>
          </w:rPr>
          <w:fldChar w:fldCharType="begin"/>
        </w:r>
        <w:r>
          <w:rPr>
            <w:noProof/>
            <w:webHidden/>
          </w:rPr>
          <w:instrText xml:space="preserve"> PAGEREF _Toc155256844 \h </w:instrText>
        </w:r>
      </w:ins>
      <w:r>
        <w:rPr>
          <w:noProof/>
          <w:webHidden/>
        </w:rPr>
      </w:r>
      <w:r>
        <w:rPr>
          <w:noProof/>
          <w:webHidden/>
        </w:rPr>
        <w:fldChar w:fldCharType="separate"/>
      </w:r>
      <w:ins w:id="94" w:author="Attila Vizhanyo" w:date="2024-01-04T10:33:00Z">
        <w:r>
          <w:rPr>
            <w:noProof/>
            <w:webHidden/>
          </w:rPr>
          <w:t>12</w:t>
        </w:r>
        <w:r>
          <w:rPr>
            <w:noProof/>
            <w:webHidden/>
          </w:rPr>
          <w:fldChar w:fldCharType="end"/>
        </w:r>
        <w:r w:rsidRPr="00EE367A">
          <w:rPr>
            <w:rStyle w:val="Hyperlink"/>
            <w:noProof/>
          </w:rPr>
          <w:fldChar w:fldCharType="end"/>
        </w:r>
      </w:ins>
    </w:p>
    <w:p w14:paraId="3A0DC191" w14:textId="452B54C9" w:rsidR="00632C07" w:rsidRDefault="00632C07">
      <w:pPr>
        <w:pStyle w:val="TOC2"/>
        <w:tabs>
          <w:tab w:val="left" w:pos="720"/>
          <w:tab w:val="right" w:leader="dot" w:pos="9061"/>
        </w:tabs>
        <w:rPr>
          <w:ins w:id="95" w:author="Attila Vizhanyo" w:date="2024-01-04T10:33:00Z"/>
          <w:rFonts w:asciiTheme="minorHAnsi" w:eastAsiaTheme="minorEastAsia" w:hAnsiTheme="minorHAnsi"/>
          <w:noProof/>
          <w:color w:val="auto"/>
          <w:kern w:val="2"/>
          <w:sz w:val="24"/>
          <w:szCs w:val="24"/>
          <w:lang w:val="en-CH" w:eastAsia="en-GB"/>
          <w14:ligatures w14:val="standardContextual"/>
        </w:rPr>
      </w:pPr>
      <w:ins w:id="96"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"_Toc155256845"</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3.2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Implementation of Color Chess</w:t>
        </w:r>
        <w:r>
          <w:rPr>
            <w:noProof/>
            <w:webHidden/>
          </w:rPr>
          <w:tab/>
        </w:r>
        <w:r>
          <w:rPr>
            <w:noProof/>
            <w:webHidden/>
          </w:rPr>
          <w:fldChar w:fldCharType="begin"/>
        </w:r>
        <w:r>
          <w:rPr>
            <w:noProof/>
            <w:webHidden/>
          </w:rPr>
          <w:instrText xml:space="preserve"> PAGEREF _Toc155256845 \h </w:instrText>
        </w:r>
      </w:ins>
      <w:r>
        <w:rPr>
          <w:noProof/>
          <w:webHidden/>
        </w:rPr>
      </w:r>
      <w:r>
        <w:rPr>
          <w:noProof/>
          <w:webHidden/>
        </w:rPr>
        <w:fldChar w:fldCharType="separate"/>
      </w:r>
      <w:ins w:id="97" w:author="Attila Vizhanyo" w:date="2024-01-04T10:33:00Z">
        <w:r>
          <w:rPr>
            <w:noProof/>
            <w:webHidden/>
          </w:rPr>
          <w:t>13</w:t>
        </w:r>
        <w:r>
          <w:rPr>
            <w:noProof/>
            <w:webHidden/>
          </w:rPr>
          <w:fldChar w:fldCharType="end"/>
        </w:r>
        <w:r w:rsidRPr="00EE367A">
          <w:rPr>
            <w:rStyle w:val="Hyperlink"/>
            <w:noProof/>
          </w:rPr>
          <w:fldChar w:fldCharType="end"/>
        </w:r>
      </w:ins>
    </w:p>
    <w:p w14:paraId="3CC79DCF" w14:textId="65D9B981" w:rsidR="00632C07" w:rsidRDefault="00632C07">
      <w:pPr>
        <w:pStyle w:val="TOC1"/>
        <w:tabs>
          <w:tab w:val="left" w:pos="720"/>
          <w:tab w:val="right" w:leader="dot" w:pos="9061"/>
        </w:tabs>
        <w:rPr>
          <w:ins w:id="98"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99"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"_Toc155256846"</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w:t>
        </w:r>
        <w:r>
          <w:rPr>
            <w:rFonts w:asciiTheme="minorHAnsi" w:eastAsiaTheme="minorEastAsia" w:hAnsiTheme="minorHAnsi"/>
            <w:b w:val="0"/>
            <w:noProof/>
            <w:color w:val="auto"/>
            <w:kern w:val="2"/>
            <w:sz w:val="24"/>
            <w:szCs w:val="24"/>
            <w:lang w:val="en-CH" w:eastAsia="en-GB"/>
            <w14:ligatures w14:val="standardContextual"/>
          </w:rPr>
          <w:tab/>
        </w:r>
        <w:r w:rsidRPr="00EE367A">
          <w:rPr>
            <w:rStyle w:val="Hyperlink"/>
            <w:noProof/>
            <w:lang w:val="en-US"/>
          </w:rPr>
          <w:t>Chaotic chess</w:t>
        </w:r>
        <w:r>
          <w:rPr>
            <w:noProof/>
            <w:webHidden/>
          </w:rPr>
          <w:tab/>
        </w:r>
        <w:r>
          <w:rPr>
            <w:noProof/>
            <w:webHidden/>
          </w:rPr>
          <w:fldChar w:fldCharType="begin"/>
        </w:r>
        <w:r>
          <w:rPr>
            <w:noProof/>
            <w:webHidden/>
          </w:rPr>
          <w:instrText xml:space="preserve"> PAGEREF _Toc155256846 \h </w:instrText>
        </w:r>
      </w:ins>
      <w:r>
        <w:rPr>
          <w:noProof/>
          <w:webHidden/>
        </w:rPr>
      </w:r>
      <w:r>
        <w:rPr>
          <w:noProof/>
          <w:webHidden/>
        </w:rPr>
        <w:fldChar w:fldCharType="separate"/>
      </w:r>
      <w:ins w:id="100" w:author="Attila Vizhanyo" w:date="2024-01-04T10:33:00Z">
        <w:r>
          <w:rPr>
            <w:noProof/>
            <w:webHidden/>
          </w:rPr>
          <w:t>14</w:t>
        </w:r>
        <w:r>
          <w:rPr>
            <w:noProof/>
            <w:webHidden/>
          </w:rPr>
          <w:fldChar w:fldCharType="end"/>
        </w:r>
        <w:r w:rsidRPr="00EE367A">
          <w:rPr>
            <w:rStyle w:val="Hyperlink"/>
            <w:noProof/>
          </w:rPr>
          <w:fldChar w:fldCharType="end"/>
        </w:r>
      </w:ins>
    </w:p>
    <w:p w14:paraId="50FDE8A3" w14:textId="35358BC8" w:rsidR="00632C07" w:rsidRDefault="00632C07">
      <w:pPr>
        <w:pStyle w:val="TOC2"/>
        <w:tabs>
          <w:tab w:val="left" w:pos="720"/>
          <w:tab w:val="right" w:leader="dot" w:pos="9061"/>
        </w:tabs>
        <w:rPr>
          <w:ins w:id="101" w:author="Attila Vizhanyo" w:date="2024-01-04T10:33:00Z"/>
          <w:rFonts w:asciiTheme="minorHAnsi" w:eastAsiaTheme="minorEastAsia" w:hAnsiTheme="minorHAnsi"/>
          <w:noProof/>
          <w:color w:val="auto"/>
          <w:kern w:val="2"/>
          <w:sz w:val="24"/>
          <w:szCs w:val="24"/>
          <w:lang w:val="en-CH" w:eastAsia="en-GB"/>
          <w14:ligatures w14:val="standardContextual"/>
        </w:rPr>
      </w:pPr>
      <w:ins w:id="102"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"_Toc155256847"</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of chaotic chess</w:t>
        </w:r>
        <w:r>
          <w:rPr>
            <w:noProof/>
            <w:webHidden/>
          </w:rPr>
          <w:tab/>
        </w:r>
        <w:r>
          <w:rPr>
            <w:noProof/>
            <w:webHidden/>
          </w:rPr>
          <w:fldChar w:fldCharType="begin"/>
        </w:r>
        <w:r>
          <w:rPr>
            <w:noProof/>
            <w:webHidden/>
          </w:rPr>
          <w:instrText xml:space="preserve"> PAGEREF _Toc155256847 \h </w:instrText>
        </w:r>
      </w:ins>
      <w:r>
        <w:rPr>
          <w:noProof/>
          <w:webHidden/>
        </w:rPr>
      </w:r>
      <w:r>
        <w:rPr>
          <w:noProof/>
          <w:webHidden/>
        </w:rPr>
        <w:fldChar w:fldCharType="separate"/>
      </w:r>
      <w:ins w:id="103" w:author="Attila Vizhanyo" w:date="2024-01-04T10:33:00Z">
        <w:r>
          <w:rPr>
            <w:noProof/>
            <w:webHidden/>
          </w:rPr>
          <w:t>14</w:t>
        </w:r>
        <w:r>
          <w:rPr>
            <w:noProof/>
            <w:webHidden/>
          </w:rPr>
          <w:fldChar w:fldCharType="end"/>
        </w:r>
        <w:r w:rsidRPr="00EE367A">
          <w:rPr>
            <w:rStyle w:val="Hyperlink"/>
            <w:noProof/>
          </w:rPr>
          <w:fldChar w:fldCharType="end"/>
        </w:r>
      </w:ins>
    </w:p>
    <w:p w14:paraId="37D29845" w14:textId="2A1645AD" w:rsidR="00632C07" w:rsidRDefault="00632C07">
      <w:pPr>
        <w:pStyle w:val="TOC3"/>
        <w:rPr>
          <w:ins w:id="104" w:author="Attila Vizhanyo" w:date="2024-01-04T10:33:00Z"/>
          <w:rFonts w:asciiTheme="minorHAnsi" w:eastAsiaTheme="minorEastAsia" w:hAnsiTheme="minorHAnsi"/>
          <w:noProof/>
          <w:color w:val="auto"/>
          <w:kern w:val="2"/>
          <w:sz w:val="24"/>
          <w:szCs w:val="24"/>
          <w:lang w:val="en-CH" w:eastAsia="en-GB"/>
          <w14:ligatures w14:val="standardContextual"/>
        </w:rPr>
      </w:pPr>
      <w:ins w:id="105"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"_Toc155256848"</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4.1.1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for Barrier</w:t>
        </w:r>
        <w:r>
          <w:rPr>
            <w:noProof/>
            <w:webHidden/>
          </w:rPr>
          <w:tab/>
        </w:r>
        <w:r>
          <w:rPr>
            <w:noProof/>
            <w:webHidden/>
          </w:rPr>
          <w:fldChar w:fldCharType="begin"/>
        </w:r>
        <w:r>
          <w:rPr>
            <w:noProof/>
            <w:webHidden/>
          </w:rPr>
          <w:instrText xml:space="preserve"> PAGEREF _Toc155256848 \h </w:instrText>
        </w:r>
      </w:ins>
      <w:r>
        <w:rPr>
          <w:noProof/>
          <w:webHidden/>
        </w:rPr>
      </w:r>
      <w:r>
        <w:rPr>
          <w:noProof/>
          <w:webHidden/>
        </w:rPr>
        <w:fldChar w:fldCharType="separate"/>
      </w:r>
      <w:ins w:id="106" w:author="Attila Vizhanyo" w:date="2024-01-04T10:33:00Z">
        <w:r>
          <w:rPr>
            <w:noProof/>
            <w:webHidden/>
          </w:rPr>
          <w:t>14</w:t>
        </w:r>
        <w:r>
          <w:rPr>
            <w:noProof/>
            <w:webHidden/>
          </w:rPr>
          <w:fldChar w:fldCharType="end"/>
        </w:r>
        <w:r w:rsidRPr="00EE367A">
          <w:rPr>
            <w:rStyle w:val="Hyperlink"/>
            <w:noProof/>
          </w:rPr>
          <w:fldChar w:fldCharType="end"/>
        </w:r>
      </w:ins>
    </w:p>
    <w:p w14:paraId="25286DDA" w14:textId="77D12676" w:rsidR="00632C07" w:rsidRDefault="00632C07">
      <w:pPr>
        <w:pStyle w:val="TOC3"/>
        <w:rPr>
          <w:ins w:id="107" w:author="Attila Vizhanyo" w:date="2024-01-04T10:33:00Z"/>
          <w:rFonts w:asciiTheme="minorHAnsi" w:eastAsiaTheme="minorEastAsia" w:hAnsiTheme="minorHAnsi"/>
          <w:noProof/>
          <w:color w:val="auto"/>
          <w:kern w:val="2"/>
          <w:sz w:val="24"/>
          <w:szCs w:val="24"/>
          <w:lang w:val="en-CH" w:eastAsia="en-GB"/>
          <w14:ligatures w14:val="standardContextual"/>
        </w:rPr>
      </w:pPr>
      <w:ins w:id="108"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"_Toc155256849"</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4.1.2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for Shield</w:t>
        </w:r>
        <w:r>
          <w:rPr>
            <w:noProof/>
            <w:webHidden/>
          </w:rPr>
          <w:tab/>
        </w:r>
        <w:r>
          <w:rPr>
            <w:noProof/>
            <w:webHidden/>
          </w:rPr>
          <w:fldChar w:fldCharType="begin"/>
        </w:r>
        <w:r>
          <w:rPr>
            <w:noProof/>
            <w:webHidden/>
          </w:rPr>
          <w:instrText xml:space="preserve"> PAGEREF _Toc155256849 \h </w:instrText>
        </w:r>
      </w:ins>
      <w:r>
        <w:rPr>
          <w:noProof/>
          <w:webHidden/>
        </w:rPr>
      </w:r>
      <w:r>
        <w:rPr>
          <w:noProof/>
          <w:webHidden/>
        </w:rPr>
        <w:fldChar w:fldCharType="separate"/>
      </w:r>
      <w:ins w:id="109" w:author="Attila Vizhanyo" w:date="2024-01-04T10:33:00Z">
        <w:r>
          <w:rPr>
            <w:noProof/>
            <w:webHidden/>
          </w:rPr>
          <w:t>15</w:t>
        </w:r>
        <w:r>
          <w:rPr>
            <w:noProof/>
            <w:webHidden/>
          </w:rPr>
          <w:fldChar w:fldCharType="end"/>
        </w:r>
        <w:r w:rsidRPr="00EE367A">
          <w:rPr>
            <w:rStyle w:val="Hyperlink"/>
            <w:noProof/>
          </w:rPr>
          <w:fldChar w:fldCharType="end"/>
        </w:r>
      </w:ins>
    </w:p>
    <w:p w14:paraId="1B0B156C" w14:textId="62E446F1" w:rsidR="00632C07" w:rsidRDefault="00632C07">
      <w:pPr>
        <w:pStyle w:val="TOC3"/>
        <w:rPr>
          <w:ins w:id="110" w:author="Attila Vizhanyo" w:date="2024-01-04T10:33:00Z"/>
          <w:rFonts w:asciiTheme="minorHAnsi" w:eastAsiaTheme="minorEastAsia" w:hAnsiTheme="minorHAnsi"/>
          <w:noProof/>
          <w:color w:val="auto"/>
          <w:kern w:val="2"/>
          <w:sz w:val="24"/>
          <w:szCs w:val="24"/>
          <w:lang w:val="en-CH" w:eastAsia="en-GB"/>
          <w14:ligatures w14:val="standardContextual"/>
        </w:rPr>
      </w:pPr>
      <w:ins w:id="111"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"_Toc155256850"</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4.1.3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for Coin</w:t>
        </w:r>
        <w:r>
          <w:rPr>
            <w:noProof/>
            <w:webHidden/>
          </w:rPr>
          <w:tab/>
        </w:r>
        <w:r>
          <w:rPr>
            <w:noProof/>
            <w:webHidden/>
          </w:rPr>
          <w:fldChar w:fldCharType="begin"/>
        </w:r>
        <w:r>
          <w:rPr>
            <w:noProof/>
            <w:webHidden/>
          </w:rPr>
          <w:instrText xml:space="preserve"> PAGEREF _Toc155256850 \h </w:instrText>
        </w:r>
      </w:ins>
      <w:r>
        <w:rPr>
          <w:noProof/>
          <w:webHidden/>
        </w:rPr>
      </w:r>
      <w:r>
        <w:rPr>
          <w:noProof/>
          <w:webHidden/>
        </w:rPr>
        <w:fldChar w:fldCharType="separate"/>
      </w:r>
      <w:ins w:id="112" w:author="Attila Vizhanyo" w:date="2024-01-04T10:33:00Z">
        <w:r>
          <w:rPr>
            <w:noProof/>
            <w:webHidden/>
          </w:rPr>
          <w:t>15</w:t>
        </w:r>
        <w:r>
          <w:rPr>
            <w:noProof/>
            <w:webHidden/>
          </w:rPr>
          <w:fldChar w:fldCharType="end"/>
        </w:r>
        <w:r w:rsidRPr="00EE367A">
          <w:rPr>
            <w:rStyle w:val="Hyperlink"/>
            <w:noProof/>
          </w:rPr>
          <w:fldChar w:fldCharType="end"/>
        </w:r>
      </w:ins>
    </w:p>
    <w:p w14:paraId="13417FD1" w14:textId="4070F0AF" w:rsidR="00632C07" w:rsidRDefault="00632C07">
      <w:pPr>
        <w:pStyle w:val="TOC3"/>
        <w:rPr>
          <w:ins w:id="113" w:author="Attila Vizhanyo" w:date="2024-01-04T10:33:00Z"/>
          <w:rFonts w:asciiTheme="minorHAnsi" w:eastAsiaTheme="minorEastAsia" w:hAnsiTheme="minorHAnsi"/>
          <w:noProof/>
          <w:color w:val="auto"/>
          <w:kern w:val="2"/>
          <w:sz w:val="24"/>
          <w:szCs w:val="24"/>
          <w:lang w:val="en-CH" w:eastAsia="en-GB"/>
          <w14:ligatures w14:val="standardContextual"/>
        </w:rPr>
      </w:pPr>
      <w:ins w:id="114"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"_Toc155256851"</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4.1.4</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Rules for Bomb</w:t>
        </w:r>
        <w:r>
          <w:rPr>
            <w:noProof/>
            <w:webHidden/>
          </w:rPr>
          <w:tab/>
        </w:r>
        <w:r>
          <w:rPr>
            <w:noProof/>
            <w:webHidden/>
          </w:rPr>
          <w:fldChar w:fldCharType="begin"/>
        </w:r>
        <w:r>
          <w:rPr>
            <w:noProof/>
            <w:webHidden/>
          </w:rPr>
          <w:instrText xml:space="preserve"> PAGEREF _Toc155256851 \h </w:instrText>
        </w:r>
      </w:ins>
      <w:r>
        <w:rPr>
          <w:noProof/>
          <w:webHidden/>
        </w:rPr>
      </w:r>
      <w:r>
        <w:rPr>
          <w:noProof/>
          <w:webHidden/>
        </w:rPr>
        <w:fldChar w:fldCharType="separate"/>
      </w:r>
      <w:ins w:id="115" w:author="Attila Vizhanyo" w:date="2024-01-04T10:33:00Z">
        <w:r>
          <w:rPr>
            <w:noProof/>
            <w:webHidden/>
          </w:rPr>
          <w:t>16</w:t>
        </w:r>
        <w:r>
          <w:rPr>
            <w:noProof/>
            <w:webHidden/>
          </w:rPr>
          <w:fldChar w:fldCharType="end"/>
        </w:r>
        <w:r w:rsidRPr="00EE367A">
          <w:rPr>
            <w:rStyle w:val="Hyperlink"/>
            <w:noProof/>
          </w:rPr>
          <w:fldChar w:fldCharType="end"/>
        </w:r>
      </w:ins>
    </w:p>
    <w:p w14:paraId="52D13583" w14:textId="0C590D74" w:rsidR="00632C07" w:rsidRDefault="00632C07">
      <w:pPr>
        <w:pStyle w:val="TOC2"/>
        <w:tabs>
          <w:tab w:val="left" w:pos="720"/>
          <w:tab w:val="right" w:leader="dot" w:pos="9061"/>
        </w:tabs>
        <w:rPr>
          <w:ins w:id="116" w:author="Attila Vizhanyo" w:date="2024-01-04T10:33:00Z"/>
          <w:rFonts w:asciiTheme="minorHAnsi" w:eastAsiaTheme="minorEastAsia" w:hAnsiTheme="minorHAnsi"/>
          <w:noProof/>
          <w:color w:val="auto"/>
          <w:kern w:val="2"/>
          <w:sz w:val="24"/>
          <w:szCs w:val="24"/>
          <w:lang w:val="en-CH" w:eastAsia="en-GB"/>
          <w14:ligatures w14:val="standardContextual"/>
        </w:rPr>
      </w:pPr>
      <w:ins w:id="117" w:author="Attila Vizhanyo" w:date="2024-01-04T10:33:00Z">
        <w:r w:rsidRPr="00EE367A">
          <w:rPr>
            <w:rStyle w:val="Hyperlink"/>
            <w:noProof/>
          </w:rPr>
          <w:lastRenderedPageBreak/>
          <w:fldChar w:fldCharType="begin"/>
        </w:r>
        <w:r w:rsidRPr="00EE367A">
          <w:rPr>
            <w:rStyle w:val="Hyperlink"/>
            <w:noProof/>
          </w:rPr>
          <w:instrText xml:space="preserve"> </w:instrText>
        </w:r>
        <w:r>
          <w:rPr>
            <w:noProof/>
          </w:rPr>
          <w:instrText>HYPERLINK \l "_Toc155256852"</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Implementation of Chaotic Chess</w:t>
        </w:r>
        <w:r>
          <w:rPr>
            <w:noProof/>
            <w:webHidden/>
          </w:rPr>
          <w:tab/>
        </w:r>
        <w:r>
          <w:rPr>
            <w:noProof/>
            <w:webHidden/>
          </w:rPr>
          <w:fldChar w:fldCharType="begin"/>
        </w:r>
        <w:r>
          <w:rPr>
            <w:noProof/>
            <w:webHidden/>
          </w:rPr>
          <w:instrText xml:space="preserve"> PAGEREF _Toc155256852 \h </w:instrText>
        </w:r>
      </w:ins>
      <w:r>
        <w:rPr>
          <w:noProof/>
          <w:webHidden/>
        </w:rPr>
      </w:r>
      <w:r>
        <w:rPr>
          <w:noProof/>
          <w:webHidden/>
        </w:rPr>
        <w:fldChar w:fldCharType="separate"/>
      </w:r>
      <w:ins w:id="118" w:author="Attila Vizhanyo" w:date="2024-01-04T10:33:00Z">
        <w:r>
          <w:rPr>
            <w:noProof/>
            <w:webHidden/>
          </w:rPr>
          <w:t>16</w:t>
        </w:r>
        <w:r>
          <w:rPr>
            <w:noProof/>
            <w:webHidden/>
          </w:rPr>
          <w:fldChar w:fldCharType="end"/>
        </w:r>
        <w:r w:rsidRPr="00EE367A">
          <w:rPr>
            <w:rStyle w:val="Hyperlink"/>
            <w:noProof/>
          </w:rPr>
          <w:fldChar w:fldCharType="end"/>
        </w:r>
      </w:ins>
    </w:p>
    <w:p w14:paraId="3EFED275" w14:textId="649939AF" w:rsidR="00632C07" w:rsidRDefault="00632C07">
      <w:pPr>
        <w:pStyle w:val="TOC3"/>
        <w:rPr>
          <w:ins w:id="119" w:author="Attila Vizhanyo" w:date="2024-01-04T10:33:00Z"/>
          <w:rFonts w:asciiTheme="minorHAnsi" w:eastAsiaTheme="minorEastAsia" w:hAnsiTheme="minorHAnsi"/>
          <w:noProof/>
          <w:color w:val="auto"/>
          <w:kern w:val="2"/>
          <w:sz w:val="24"/>
          <w:szCs w:val="24"/>
          <w:lang w:val="en-CH" w:eastAsia="en-GB"/>
          <w14:ligatures w14:val="standardContextual"/>
        </w:rPr>
      </w:pPr>
      <w:ins w:id="120"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"_Toc155256853"</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4.2.1</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Overview</w:t>
        </w:r>
        <w:r>
          <w:rPr>
            <w:noProof/>
            <w:webHidden/>
          </w:rPr>
          <w:tab/>
        </w:r>
        <w:r>
          <w:rPr>
            <w:noProof/>
            <w:webHidden/>
          </w:rPr>
          <w:fldChar w:fldCharType="begin"/>
        </w:r>
        <w:r>
          <w:rPr>
            <w:noProof/>
            <w:webHidden/>
          </w:rPr>
          <w:instrText xml:space="preserve"> PAGEREF _Toc155256853 \h </w:instrText>
        </w:r>
      </w:ins>
      <w:r>
        <w:rPr>
          <w:noProof/>
          <w:webHidden/>
        </w:rPr>
      </w:r>
      <w:r>
        <w:rPr>
          <w:noProof/>
          <w:webHidden/>
        </w:rPr>
        <w:fldChar w:fldCharType="separate"/>
      </w:r>
      <w:ins w:id="121" w:author="Attila Vizhanyo" w:date="2024-01-04T10:33:00Z">
        <w:r>
          <w:rPr>
            <w:noProof/>
            <w:webHidden/>
          </w:rPr>
          <w:t>16</w:t>
        </w:r>
        <w:r>
          <w:rPr>
            <w:noProof/>
            <w:webHidden/>
          </w:rPr>
          <w:fldChar w:fldCharType="end"/>
        </w:r>
        <w:r w:rsidRPr="00EE367A">
          <w:rPr>
            <w:rStyle w:val="Hyperlink"/>
            <w:noProof/>
          </w:rPr>
          <w:fldChar w:fldCharType="end"/>
        </w:r>
      </w:ins>
    </w:p>
    <w:p w14:paraId="50DCB39C" w14:textId="760A44CF" w:rsidR="00632C07" w:rsidRDefault="00632C07">
      <w:pPr>
        <w:pStyle w:val="TOC3"/>
        <w:rPr>
          <w:ins w:id="122" w:author="Attila Vizhanyo" w:date="2024-01-04T10:33:00Z"/>
          <w:rFonts w:asciiTheme="minorHAnsi" w:eastAsiaTheme="minorEastAsia" w:hAnsiTheme="minorHAnsi"/>
          <w:noProof/>
          <w:color w:val="auto"/>
          <w:kern w:val="2"/>
          <w:sz w:val="24"/>
          <w:szCs w:val="24"/>
          <w:lang w:val="en-CH" w:eastAsia="en-GB"/>
          <w14:ligatures w14:val="standardContextual"/>
        </w:rPr>
      </w:pPr>
      <w:ins w:id="123"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"_Toc155256854"</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4.2.2</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Common code for items</w:t>
        </w:r>
        <w:r>
          <w:rPr>
            <w:noProof/>
            <w:webHidden/>
          </w:rPr>
          <w:tab/>
        </w:r>
        <w:r>
          <w:rPr>
            <w:noProof/>
            <w:webHidden/>
          </w:rPr>
          <w:fldChar w:fldCharType="begin"/>
        </w:r>
        <w:r>
          <w:rPr>
            <w:noProof/>
            <w:webHidden/>
          </w:rPr>
          <w:instrText xml:space="preserve"> PAGEREF _Toc155256854 \h </w:instrText>
        </w:r>
      </w:ins>
      <w:r>
        <w:rPr>
          <w:noProof/>
          <w:webHidden/>
        </w:rPr>
      </w:r>
      <w:r>
        <w:rPr>
          <w:noProof/>
          <w:webHidden/>
        </w:rPr>
        <w:fldChar w:fldCharType="separate"/>
      </w:r>
      <w:ins w:id="124" w:author="Attila Vizhanyo" w:date="2024-01-04T10:33:00Z">
        <w:r>
          <w:rPr>
            <w:noProof/>
            <w:webHidden/>
          </w:rPr>
          <w:t>17</w:t>
        </w:r>
        <w:r>
          <w:rPr>
            <w:noProof/>
            <w:webHidden/>
          </w:rPr>
          <w:fldChar w:fldCharType="end"/>
        </w:r>
        <w:r w:rsidRPr="00EE367A">
          <w:rPr>
            <w:rStyle w:val="Hyperlink"/>
            <w:noProof/>
          </w:rPr>
          <w:fldChar w:fldCharType="end"/>
        </w:r>
      </w:ins>
    </w:p>
    <w:p w14:paraId="3DE35119" w14:textId="7A35E214" w:rsidR="00632C07" w:rsidRDefault="00632C07">
      <w:pPr>
        <w:pStyle w:val="TOC3"/>
        <w:rPr>
          <w:ins w:id="125" w:author="Attila Vizhanyo" w:date="2024-01-04T10:33:00Z"/>
          <w:rFonts w:asciiTheme="minorHAnsi" w:eastAsiaTheme="minorEastAsia" w:hAnsiTheme="minorHAnsi"/>
          <w:noProof/>
          <w:color w:val="auto"/>
          <w:kern w:val="2"/>
          <w:sz w:val="24"/>
          <w:szCs w:val="24"/>
          <w:lang w:val="en-CH" w:eastAsia="en-GB"/>
          <w14:ligatures w14:val="standardContextual"/>
        </w:rPr>
      </w:pPr>
      <w:ins w:id="126"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"_Toc155256856"</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4.2.3</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Barrier</w:t>
        </w:r>
        <w:r>
          <w:rPr>
            <w:noProof/>
            <w:webHidden/>
          </w:rPr>
          <w:tab/>
        </w:r>
        <w:r>
          <w:rPr>
            <w:noProof/>
            <w:webHidden/>
          </w:rPr>
          <w:fldChar w:fldCharType="begin"/>
        </w:r>
        <w:r>
          <w:rPr>
            <w:noProof/>
            <w:webHidden/>
          </w:rPr>
          <w:instrText xml:space="preserve"> PAGEREF _Toc155256856 \h </w:instrText>
        </w:r>
      </w:ins>
      <w:r>
        <w:rPr>
          <w:noProof/>
          <w:webHidden/>
        </w:rPr>
      </w:r>
      <w:r>
        <w:rPr>
          <w:noProof/>
          <w:webHidden/>
        </w:rPr>
        <w:fldChar w:fldCharType="separate"/>
      </w:r>
      <w:ins w:id="127" w:author="Attila Vizhanyo" w:date="2024-01-04T10:33:00Z">
        <w:r>
          <w:rPr>
            <w:noProof/>
            <w:webHidden/>
          </w:rPr>
          <w:t>19</w:t>
        </w:r>
        <w:r>
          <w:rPr>
            <w:noProof/>
            <w:webHidden/>
          </w:rPr>
          <w:fldChar w:fldCharType="end"/>
        </w:r>
        <w:r w:rsidRPr="00EE367A">
          <w:rPr>
            <w:rStyle w:val="Hyperlink"/>
            <w:noProof/>
          </w:rPr>
          <w:fldChar w:fldCharType="end"/>
        </w:r>
      </w:ins>
    </w:p>
    <w:p w14:paraId="54AAF55C" w14:textId="779BBBCF" w:rsidR="00632C07" w:rsidRDefault="00632C07">
      <w:pPr>
        <w:pStyle w:val="TOC3"/>
        <w:rPr>
          <w:ins w:id="128" w:author="Attila Vizhanyo" w:date="2024-01-04T10:33:00Z"/>
          <w:rFonts w:asciiTheme="minorHAnsi" w:eastAsiaTheme="minorEastAsia" w:hAnsiTheme="minorHAnsi"/>
          <w:noProof/>
          <w:color w:val="auto"/>
          <w:kern w:val="2"/>
          <w:sz w:val="24"/>
          <w:szCs w:val="24"/>
          <w:lang w:val="en-CH" w:eastAsia="en-GB"/>
          <w14:ligatures w14:val="standardContextual"/>
        </w:rPr>
      </w:pPr>
      <w:ins w:id="129"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"_Toc155256857"</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4.2.4</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Shield</w:t>
        </w:r>
        <w:r>
          <w:rPr>
            <w:noProof/>
            <w:webHidden/>
          </w:rPr>
          <w:tab/>
        </w:r>
        <w:r>
          <w:rPr>
            <w:noProof/>
            <w:webHidden/>
          </w:rPr>
          <w:fldChar w:fldCharType="begin"/>
        </w:r>
        <w:r>
          <w:rPr>
            <w:noProof/>
            <w:webHidden/>
          </w:rPr>
          <w:instrText xml:space="preserve"> PAGEREF _Toc155256857 \h </w:instrText>
        </w:r>
      </w:ins>
      <w:r>
        <w:rPr>
          <w:noProof/>
          <w:webHidden/>
        </w:rPr>
      </w:r>
      <w:r>
        <w:rPr>
          <w:noProof/>
          <w:webHidden/>
        </w:rPr>
        <w:fldChar w:fldCharType="separate"/>
      </w:r>
      <w:ins w:id="130" w:author="Attila Vizhanyo" w:date="2024-01-04T10:33:00Z">
        <w:r>
          <w:rPr>
            <w:noProof/>
            <w:webHidden/>
          </w:rPr>
          <w:t>19</w:t>
        </w:r>
        <w:r>
          <w:rPr>
            <w:noProof/>
            <w:webHidden/>
          </w:rPr>
          <w:fldChar w:fldCharType="end"/>
        </w:r>
        <w:r w:rsidRPr="00EE367A">
          <w:rPr>
            <w:rStyle w:val="Hyperlink"/>
            <w:noProof/>
          </w:rPr>
          <w:fldChar w:fldCharType="end"/>
        </w:r>
      </w:ins>
    </w:p>
    <w:p w14:paraId="3D93BCFD" w14:textId="61DBB9CA" w:rsidR="00632C07" w:rsidRDefault="00632C07">
      <w:pPr>
        <w:pStyle w:val="TOC3"/>
        <w:rPr>
          <w:ins w:id="131" w:author="Attila Vizhanyo" w:date="2024-01-04T10:33:00Z"/>
          <w:rFonts w:asciiTheme="minorHAnsi" w:eastAsiaTheme="minorEastAsia" w:hAnsiTheme="minorHAnsi"/>
          <w:noProof/>
          <w:color w:val="auto"/>
          <w:kern w:val="2"/>
          <w:sz w:val="24"/>
          <w:szCs w:val="24"/>
          <w:lang w:val="en-CH" w:eastAsia="en-GB"/>
          <w14:ligatures w14:val="standardContextual"/>
        </w:rPr>
      </w:pPr>
      <w:ins w:id="132"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"_Toc155256858"</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4.2.5</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Coin</w:t>
        </w:r>
        <w:r>
          <w:rPr>
            <w:noProof/>
            <w:webHidden/>
          </w:rPr>
          <w:tab/>
        </w:r>
        <w:r>
          <w:rPr>
            <w:noProof/>
            <w:webHidden/>
          </w:rPr>
          <w:fldChar w:fldCharType="begin"/>
        </w:r>
        <w:r>
          <w:rPr>
            <w:noProof/>
            <w:webHidden/>
          </w:rPr>
          <w:instrText xml:space="preserve"> PAGEREF _Toc155256858 \h </w:instrText>
        </w:r>
      </w:ins>
      <w:r>
        <w:rPr>
          <w:noProof/>
          <w:webHidden/>
        </w:rPr>
      </w:r>
      <w:r>
        <w:rPr>
          <w:noProof/>
          <w:webHidden/>
        </w:rPr>
        <w:fldChar w:fldCharType="separate"/>
      </w:r>
      <w:ins w:id="133" w:author="Attila Vizhanyo" w:date="2024-01-04T10:33:00Z">
        <w:r>
          <w:rPr>
            <w:noProof/>
            <w:webHidden/>
          </w:rPr>
          <w:t>19</w:t>
        </w:r>
        <w:r>
          <w:rPr>
            <w:noProof/>
            <w:webHidden/>
          </w:rPr>
          <w:fldChar w:fldCharType="end"/>
        </w:r>
        <w:r w:rsidRPr="00EE367A">
          <w:rPr>
            <w:rStyle w:val="Hyperlink"/>
            <w:noProof/>
          </w:rPr>
          <w:fldChar w:fldCharType="end"/>
        </w:r>
      </w:ins>
    </w:p>
    <w:p w14:paraId="67C60555" w14:textId="680BD78A" w:rsidR="00632C07" w:rsidRDefault="00632C07">
      <w:pPr>
        <w:pStyle w:val="TOC3"/>
        <w:rPr>
          <w:ins w:id="134" w:author="Attila Vizhanyo" w:date="2024-01-04T10:33:00Z"/>
          <w:rFonts w:asciiTheme="minorHAnsi" w:eastAsiaTheme="minorEastAsia" w:hAnsiTheme="minorHAnsi"/>
          <w:noProof/>
          <w:color w:val="auto"/>
          <w:kern w:val="2"/>
          <w:sz w:val="24"/>
          <w:szCs w:val="24"/>
          <w:lang w:val="en-CH" w:eastAsia="en-GB"/>
          <w14:ligatures w14:val="standardContextual"/>
        </w:rPr>
      </w:pPr>
      <w:ins w:id="135"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"_Toc155256859"</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4.2.6</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Bomb</w:t>
        </w:r>
        <w:r>
          <w:rPr>
            <w:noProof/>
            <w:webHidden/>
          </w:rPr>
          <w:tab/>
        </w:r>
        <w:r>
          <w:rPr>
            <w:noProof/>
            <w:webHidden/>
          </w:rPr>
          <w:fldChar w:fldCharType="begin"/>
        </w:r>
        <w:r>
          <w:rPr>
            <w:noProof/>
            <w:webHidden/>
          </w:rPr>
          <w:instrText xml:space="preserve"> PAGEREF _Toc155256859 \h </w:instrText>
        </w:r>
      </w:ins>
      <w:r>
        <w:rPr>
          <w:noProof/>
          <w:webHidden/>
        </w:rPr>
      </w:r>
      <w:r>
        <w:rPr>
          <w:noProof/>
          <w:webHidden/>
        </w:rPr>
        <w:fldChar w:fldCharType="separate"/>
      </w:r>
      <w:ins w:id="136" w:author="Attila Vizhanyo" w:date="2024-01-04T10:33:00Z">
        <w:r>
          <w:rPr>
            <w:noProof/>
            <w:webHidden/>
          </w:rPr>
          <w:t>19</w:t>
        </w:r>
        <w:r>
          <w:rPr>
            <w:noProof/>
            <w:webHidden/>
          </w:rPr>
          <w:fldChar w:fldCharType="end"/>
        </w:r>
        <w:r w:rsidRPr="00EE367A">
          <w:rPr>
            <w:rStyle w:val="Hyperlink"/>
            <w:noProof/>
          </w:rPr>
          <w:fldChar w:fldCharType="end"/>
        </w:r>
      </w:ins>
    </w:p>
    <w:p w14:paraId="32C77C66" w14:textId="081F44C2" w:rsidR="00632C07" w:rsidRDefault="00632C07">
      <w:pPr>
        <w:pStyle w:val="TOC1"/>
        <w:tabs>
          <w:tab w:val="left" w:pos="720"/>
          <w:tab w:val="right" w:leader="dot" w:pos="9061"/>
        </w:tabs>
        <w:rPr>
          <w:ins w:id="137"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138"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"_Toc155256860"</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5</w:t>
        </w:r>
        <w:r>
          <w:rPr>
            <w:rFonts w:asciiTheme="minorHAnsi" w:eastAsiaTheme="minorEastAsia" w:hAnsiTheme="minorHAnsi"/>
            <w:b w:val="0"/>
            <w:noProof/>
            <w:color w:val="auto"/>
            <w:kern w:val="2"/>
            <w:sz w:val="24"/>
            <w:szCs w:val="24"/>
            <w:lang w:val="en-CH" w:eastAsia="en-GB"/>
            <w14:ligatures w14:val="standardContextual"/>
          </w:rPr>
          <w:tab/>
        </w:r>
        <w:r w:rsidRPr="00EE367A">
          <w:rPr>
            <w:rStyle w:val="Hyperlink"/>
            <w:noProof/>
            <w:lang w:val="en-US"/>
          </w:rPr>
          <w:t>Summary</w:t>
        </w:r>
        <w:r>
          <w:rPr>
            <w:noProof/>
            <w:webHidden/>
          </w:rPr>
          <w:tab/>
        </w:r>
        <w:r>
          <w:rPr>
            <w:noProof/>
            <w:webHidden/>
          </w:rPr>
          <w:fldChar w:fldCharType="begin"/>
        </w:r>
        <w:r>
          <w:rPr>
            <w:noProof/>
            <w:webHidden/>
          </w:rPr>
          <w:instrText xml:space="preserve"> PAGEREF _Toc155256860 \h </w:instrText>
        </w:r>
      </w:ins>
      <w:r>
        <w:rPr>
          <w:noProof/>
          <w:webHidden/>
        </w:rPr>
      </w:r>
      <w:r>
        <w:rPr>
          <w:noProof/>
          <w:webHidden/>
        </w:rPr>
        <w:fldChar w:fldCharType="separate"/>
      </w:r>
      <w:ins w:id="139" w:author="Attila Vizhanyo" w:date="2024-01-04T10:33:00Z">
        <w:r>
          <w:rPr>
            <w:noProof/>
            <w:webHidden/>
          </w:rPr>
          <w:t>20</w:t>
        </w:r>
        <w:r>
          <w:rPr>
            <w:noProof/>
            <w:webHidden/>
          </w:rPr>
          <w:fldChar w:fldCharType="end"/>
        </w:r>
        <w:r w:rsidRPr="00EE367A">
          <w:rPr>
            <w:rStyle w:val="Hyperlink"/>
            <w:noProof/>
          </w:rPr>
          <w:fldChar w:fldCharType="end"/>
        </w:r>
      </w:ins>
    </w:p>
    <w:p w14:paraId="29FC2BD3" w14:textId="03EDF748" w:rsidR="00632C07" w:rsidRDefault="00632C07">
      <w:pPr>
        <w:pStyle w:val="TOC1"/>
        <w:tabs>
          <w:tab w:val="right" w:leader="dot" w:pos="9061"/>
        </w:tabs>
        <w:rPr>
          <w:ins w:id="140"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141"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"_Toc155256861"</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Bibliography</w:t>
        </w:r>
        <w:r>
          <w:rPr>
            <w:noProof/>
            <w:webHidden/>
          </w:rPr>
          <w:tab/>
        </w:r>
        <w:r>
          <w:rPr>
            <w:noProof/>
            <w:webHidden/>
          </w:rPr>
          <w:fldChar w:fldCharType="begin"/>
        </w:r>
        <w:r>
          <w:rPr>
            <w:noProof/>
            <w:webHidden/>
          </w:rPr>
          <w:instrText xml:space="preserve"> PAGEREF _Toc155256861 \h </w:instrText>
        </w:r>
      </w:ins>
      <w:r>
        <w:rPr>
          <w:noProof/>
          <w:webHidden/>
        </w:rPr>
      </w:r>
      <w:r>
        <w:rPr>
          <w:noProof/>
          <w:webHidden/>
        </w:rPr>
        <w:fldChar w:fldCharType="separate"/>
      </w:r>
      <w:ins w:id="142" w:author="Attila Vizhanyo" w:date="2024-01-04T10:33:00Z">
        <w:r>
          <w:rPr>
            <w:noProof/>
            <w:webHidden/>
          </w:rPr>
          <w:t>IV</w:t>
        </w:r>
        <w:r>
          <w:rPr>
            <w:noProof/>
            <w:webHidden/>
          </w:rPr>
          <w:fldChar w:fldCharType="end"/>
        </w:r>
        <w:r w:rsidRPr="00EE367A">
          <w:rPr>
            <w:rStyle w:val="Hyperlink"/>
            <w:noProof/>
          </w:rPr>
          <w:fldChar w:fldCharType="end"/>
        </w:r>
      </w:ins>
    </w:p>
    <w:p w14:paraId="4A29FE2A" w14:textId="5091E62B" w:rsidR="00632C07" w:rsidRDefault="00632C07">
      <w:pPr>
        <w:pStyle w:val="TOC1"/>
        <w:tabs>
          <w:tab w:val="right" w:leader="dot" w:pos="9061"/>
        </w:tabs>
        <w:rPr>
          <w:ins w:id="143"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144"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"_Toc155256862"</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Table of Figures</w:t>
        </w:r>
        <w:r>
          <w:rPr>
            <w:noProof/>
            <w:webHidden/>
          </w:rPr>
          <w:tab/>
        </w:r>
        <w:r>
          <w:rPr>
            <w:noProof/>
            <w:webHidden/>
          </w:rPr>
          <w:fldChar w:fldCharType="begin"/>
        </w:r>
        <w:r>
          <w:rPr>
            <w:noProof/>
            <w:webHidden/>
          </w:rPr>
          <w:instrText xml:space="preserve"> PAGEREF _Toc155256862 \h </w:instrText>
        </w:r>
      </w:ins>
      <w:r>
        <w:rPr>
          <w:noProof/>
          <w:webHidden/>
        </w:rPr>
      </w:r>
      <w:r>
        <w:rPr>
          <w:noProof/>
          <w:webHidden/>
        </w:rPr>
        <w:fldChar w:fldCharType="separate"/>
      </w:r>
      <w:ins w:id="145" w:author="Attila Vizhanyo" w:date="2024-01-04T10:33:00Z">
        <w:r>
          <w:rPr>
            <w:noProof/>
            <w:webHidden/>
          </w:rPr>
          <w:t>V</w:t>
        </w:r>
        <w:r>
          <w:rPr>
            <w:noProof/>
            <w:webHidden/>
          </w:rPr>
          <w:fldChar w:fldCharType="end"/>
        </w:r>
        <w:r w:rsidRPr="00EE367A">
          <w:rPr>
            <w:rStyle w:val="Hyperlink"/>
            <w:noProof/>
          </w:rPr>
          <w:fldChar w:fldCharType="end"/>
        </w:r>
      </w:ins>
    </w:p>
    <w:p w14:paraId="48087A28" w14:textId="2D6155D8" w:rsidR="00632C07" w:rsidRDefault="00632C07">
      <w:pPr>
        <w:pStyle w:val="TOC1"/>
        <w:tabs>
          <w:tab w:val="right" w:leader="dot" w:pos="9061"/>
        </w:tabs>
        <w:rPr>
          <w:ins w:id="146" w:author="Attila Vizhanyo" w:date="2024-01-04T10:33:00Z"/>
          <w:rFonts w:asciiTheme="minorHAnsi" w:eastAsiaTheme="minorEastAsia" w:hAnsiTheme="minorHAnsi"/>
          <w:b w:val="0"/>
          <w:noProof/>
          <w:color w:val="auto"/>
          <w:kern w:val="2"/>
          <w:sz w:val="24"/>
          <w:szCs w:val="24"/>
          <w:lang w:val="en-CH" w:eastAsia="en-GB"/>
          <w14:ligatures w14:val="standardContextual"/>
        </w:rPr>
      </w:pPr>
      <w:ins w:id="147"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"_Toc155256863"</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Appendix</w:t>
        </w:r>
        <w:r>
          <w:rPr>
            <w:noProof/>
            <w:webHidden/>
          </w:rPr>
          <w:tab/>
        </w:r>
        <w:r>
          <w:rPr>
            <w:noProof/>
            <w:webHidden/>
          </w:rPr>
          <w:fldChar w:fldCharType="begin"/>
        </w:r>
        <w:r>
          <w:rPr>
            <w:noProof/>
            <w:webHidden/>
          </w:rPr>
          <w:instrText xml:space="preserve"> PAGEREF _Toc155256863 \h </w:instrText>
        </w:r>
      </w:ins>
      <w:r>
        <w:rPr>
          <w:noProof/>
          <w:webHidden/>
        </w:rPr>
      </w:r>
      <w:r>
        <w:rPr>
          <w:noProof/>
          <w:webHidden/>
        </w:rPr>
        <w:fldChar w:fldCharType="separate"/>
      </w:r>
      <w:ins w:id="148" w:author="Attila Vizhanyo" w:date="2024-01-04T10:33:00Z">
        <w:r>
          <w:rPr>
            <w:noProof/>
            <w:webHidden/>
          </w:rPr>
          <w:t>VI</w:t>
        </w:r>
        <w:r>
          <w:rPr>
            <w:noProof/>
            <w:webHidden/>
          </w:rPr>
          <w:fldChar w:fldCharType="end"/>
        </w:r>
        <w:r w:rsidRPr="00EE367A">
          <w:rPr>
            <w:rStyle w:val="Hyperlink"/>
            <w:noProof/>
          </w:rPr>
          <w:fldChar w:fldCharType="end"/>
        </w:r>
      </w:ins>
    </w:p>
    <w:p w14:paraId="084335C3" w14:textId="426EB46B" w:rsidR="00632C07" w:rsidRDefault="00632C07">
      <w:pPr>
        <w:pStyle w:val="TOC2"/>
        <w:tabs>
          <w:tab w:val="left" w:pos="720"/>
          <w:tab w:val="right" w:leader="dot" w:pos="9061"/>
        </w:tabs>
        <w:rPr>
          <w:ins w:id="149" w:author="Attila Vizhanyo" w:date="2024-01-04T10:33:00Z"/>
          <w:rFonts w:asciiTheme="minorHAnsi" w:eastAsiaTheme="minorEastAsia" w:hAnsiTheme="minorHAnsi"/>
          <w:noProof/>
          <w:color w:val="auto"/>
          <w:kern w:val="2"/>
          <w:sz w:val="24"/>
          <w:szCs w:val="24"/>
          <w:lang w:val="en-CH" w:eastAsia="en-GB"/>
          <w14:ligatures w14:val="standardContextual"/>
        </w:rPr>
      </w:pPr>
      <w:ins w:id="150"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"_Toc155256864"</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A.</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Appendix 1</w:t>
        </w:r>
        <w:r>
          <w:rPr>
            <w:noProof/>
            <w:webHidden/>
          </w:rPr>
          <w:tab/>
        </w:r>
        <w:r>
          <w:rPr>
            <w:noProof/>
            <w:webHidden/>
          </w:rPr>
          <w:fldChar w:fldCharType="begin"/>
        </w:r>
        <w:r>
          <w:rPr>
            <w:noProof/>
            <w:webHidden/>
          </w:rPr>
          <w:instrText xml:space="preserve"> PAGEREF _Toc155256864 \h </w:instrText>
        </w:r>
      </w:ins>
      <w:r>
        <w:rPr>
          <w:noProof/>
          <w:webHidden/>
        </w:rPr>
      </w:r>
      <w:r>
        <w:rPr>
          <w:noProof/>
          <w:webHidden/>
        </w:rPr>
        <w:fldChar w:fldCharType="separate"/>
      </w:r>
      <w:ins w:id="151" w:author="Attila Vizhanyo" w:date="2024-01-04T10:33:00Z">
        <w:r>
          <w:rPr>
            <w:noProof/>
            <w:webHidden/>
          </w:rPr>
          <w:t>VI</w:t>
        </w:r>
        <w:r>
          <w:rPr>
            <w:noProof/>
            <w:webHidden/>
          </w:rPr>
          <w:fldChar w:fldCharType="end"/>
        </w:r>
        <w:r w:rsidRPr="00EE367A">
          <w:rPr>
            <w:rStyle w:val="Hyperlink"/>
            <w:noProof/>
          </w:rPr>
          <w:fldChar w:fldCharType="end"/>
        </w:r>
      </w:ins>
    </w:p>
    <w:p w14:paraId="15723C87" w14:textId="55371E4E" w:rsidR="00632C07" w:rsidRDefault="00632C07">
      <w:pPr>
        <w:pStyle w:val="TOC2"/>
        <w:tabs>
          <w:tab w:val="left" w:pos="720"/>
          <w:tab w:val="right" w:leader="dot" w:pos="9061"/>
        </w:tabs>
        <w:rPr>
          <w:ins w:id="152" w:author="Attila Vizhanyo" w:date="2024-01-04T10:33:00Z"/>
          <w:rFonts w:asciiTheme="minorHAnsi" w:eastAsiaTheme="minorEastAsia" w:hAnsiTheme="minorHAnsi"/>
          <w:noProof/>
          <w:color w:val="auto"/>
          <w:kern w:val="2"/>
          <w:sz w:val="24"/>
          <w:szCs w:val="24"/>
          <w:lang w:val="en-CH" w:eastAsia="en-GB"/>
          <w14:ligatures w14:val="standardContextual"/>
        </w:rPr>
      </w:pPr>
      <w:ins w:id="153"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"_Toc155256865"</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B.</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Appendix 2</w:t>
        </w:r>
        <w:r>
          <w:rPr>
            <w:noProof/>
            <w:webHidden/>
          </w:rPr>
          <w:tab/>
        </w:r>
        <w:r>
          <w:rPr>
            <w:noProof/>
            <w:webHidden/>
          </w:rPr>
          <w:fldChar w:fldCharType="begin"/>
        </w:r>
        <w:r>
          <w:rPr>
            <w:noProof/>
            <w:webHidden/>
          </w:rPr>
          <w:instrText xml:space="preserve"> PAGEREF _Toc155256865 \h </w:instrText>
        </w:r>
      </w:ins>
      <w:r>
        <w:rPr>
          <w:noProof/>
          <w:webHidden/>
        </w:rPr>
      </w:r>
      <w:r>
        <w:rPr>
          <w:noProof/>
          <w:webHidden/>
        </w:rPr>
        <w:fldChar w:fldCharType="separate"/>
      </w:r>
      <w:ins w:id="154" w:author="Attila Vizhanyo" w:date="2024-01-04T10:33:00Z">
        <w:r>
          <w:rPr>
            <w:noProof/>
            <w:webHidden/>
          </w:rPr>
          <w:t>VII</w:t>
        </w:r>
        <w:r>
          <w:rPr>
            <w:noProof/>
            <w:webHidden/>
          </w:rPr>
          <w:fldChar w:fldCharType="end"/>
        </w:r>
        <w:r w:rsidRPr="00EE367A">
          <w:rPr>
            <w:rStyle w:val="Hyperlink"/>
            <w:noProof/>
          </w:rPr>
          <w:fldChar w:fldCharType="end"/>
        </w:r>
      </w:ins>
    </w:p>
    <w:p w14:paraId="5A88D3D8" w14:textId="009A8EB7" w:rsidR="00632C07" w:rsidRDefault="00632C07">
      <w:pPr>
        <w:pStyle w:val="TOC2"/>
        <w:tabs>
          <w:tab w:val="left" w:pos="720"/>
          <w:tab w:val="right" w:leader="dot" w:pos="9061"/>
        </w:tabs>
        <w:rPr>
          <w:ins w:id="155" w:author="Attila Vizhanyo" w:date="2024-01-04T10:33:00Z"/>
          <w:rFonts w:asciiTheme="minorHAnsi" w:eastAsiaTheme="minorEastAsia" w:hAnsiTheme="minorHAnsi"/>
          <w:noProof/>
          <w:color w:val="auto"/>
          <w:kern w:val="2"/>
          <w:sz w:val="24"/>
          <w:szCs w:val="24"/>
          <w:lang w:val="en-CH" w:eastAsia="en-GB"/>
          <w14:ligatures w14:val="standardContextual"/>
        </w:rPr>
      </w:pPr>
      <w:ins w:id="156" w:author="Attila Vizhanyo" w:date="2024-01-04T10:33:00Z">
        <w:r w:rsidRPr="00EE367A">
          <w:rPr>
            <w:rStyle w:val="Hyperlink"/>
            <w:noProof/>
          </w:rPr>
          <w:fldChar w:fldCharType="begin"/>
        </w:r>
        <w:r w:rsidRPr="00EE367A">
          <w:rPr>
            <w:rStyle w:val="Hyperlink"/>
            <w:noProof/>
          </w:rPr>
          <w:instrText xml:space="preserve"> </w:instrText>
        </w:r>
        <w:r>
          <w:rPr>
            <w:noProof/>
          </w:rPr>
          <w:instrText>HYPERLINK \l "_Toc155256866"</w:instrText>
        </w:r>
        <w:r w:rsidRPr="00EE367A">
          <w:rPr>
            <w:rStyle w:val="Hyperlink"/>
            <w:noProof/>
          </w:rPr>
          <w:instrText xml:space="preserve"> </w:instrText>
        </w:r>
        <w:r w:rsidRPr="00EE367A">
          <w:rPr>
            <w:rStyle w:val="Hyperlink"/>
            <w:noProof/>
          </w:rPr>
        </w:r>
        <w:r w:rsidRPr="00EE367A">
          <w:rPr>
            <w:rStyle w:val="Hyperlink"/>
            <w:noProof/>
          </w:rPr>
          <w:fldChar w:fldCharType="separate"/>
        </w:r>
        <w:r w:rsidRPr="00EE367A">
          <w:rPr>
            <w:rStyle w:val="Hyperlink"/>
            <w:noProof/>
            <w:lang w:val="en-US"/>
          </w:rPr>
          <w:t>C.</w:t>
        </w:r>
        <w:r>
          <w:rPr>
            <w:rFonts w:asciiTheme="minorHAnsi" w:eastAsiaTheme="minorEastAsia" w:hAnsiTheme="minorHAnsi"/>
            <w:noProof/>
            <w:color w:val="auto"/>
            <w:kern w:val="2"/>
            <w:sz w:val="24"/>
            <w:szCs w:val="24"/>
            <w:lang w:val="en-CH" w:eastAsia="en-GB"/>
            <w14:ligatures w14:val="standardContextual"/>
          </w:rPr>
          <w:tab/>
        </w:r>
        <w:r w:rsidRPr="00EE367A">
          <w:rPr>
            <w:rStyle w:val="Hyperlink"/>
            <w:noProof/>
            <w:lang w:val="en-US"/>
          </w:rPr>
          <w:t>Declaration of Authenticity</w:t>
        </w:r>
        <w:r>
          <w:rPr>
            <w:noProof/>
            <w:webHidden/>
          </w:rPr>
          <w:tab/>
        </w:r>
        <w:r>
          <w:rPr>
            <w:noProof/>
            <w:webHidden/>
          </w:rPr>
          <w:fldChar w:fldCharType="begin"/>
        </w:r>
        <w:r>
          <w:rPr>
            <w:noProof/>
            <w:webHidden/>
          </w:rPr>
          <w:instrText xml:space="preserve"> PAGEREF _Toc155256866 \h </w:instrText>
        </w:r>
      </w:ins>
      <w:r>
        <w:rPr>
          <w:noProof/>
          <w:webHidden/>
        </w:rPr>
      </w:r>
      <w:r>
        <w:rPr>
          <w:noProof/>
          <w:webHidden/>
        </w:rPr>
        <w:fldChar w:fldCharType="separate"/>
      </w:r>
      <w:ins w:id="157" w:author="Attila Vizhanyo" w:date="2024-01-04T10:33:00Z">
        <w:r>
          <w:rPr>
            <w:noProof/>
            <w:webHidden/>
          </w:rPr>
          <w:t>VIII</w:t>
        </w:r>
        <w:r>
          <w:rPr>
            <w:noProof/>
            <w:webHidden/>
          </w:rPr>
          <w:fldChar w:fldCharType="end"/>
        </w:r>
        <w:r w:rsidRPr="00EE367A">
          <w:rPr>
            <w:rStyle w:val="Hyperlink"/>
            <w:noProof/>
          </w:rPr>
          <w:fldChar w:fldCharType="end"/>
        </w:r>
      </w:ins>
    </w:p>
    <w:p w14:paraId="65B5974E" w14:textId="4E33E647" w:rsidR="00B228D7" w:rsidDel="00632C07" w:rsidRDefault="00B228D7">
      <w:pPr>
        <w:pStyle w:val="TOC1"/>
        <w:tabs>
          <w:tab w:val="right" w:leader="dot" w:pos="9061"/>
        </w:tabs>
        <w:rPr>
          <w:del w:id="158"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159" w:author="Attila Vizhanyo" w:date="2024-01-04T10:33:00Z">
        <w:r w:rsidRPr="00632C07" w:rsidDel="00632C07">
          <w:rPr>
            <w:rPrChange w:id="160" w:author="Attila Vizhanyo" w:date="2024-01-04T10:33:00Z">
              <w:rPr>
                <w:rStyle w:val="Hyperlink"/>
                <w:b w:val="0"/>
                <w:noProof/>
                <w:lang w:val="en-US"/>
              </w:rPr>
            </w:rPrChange>
          </w:rPr>
          <w:delText>Preface</w:delText>
        </w:r>
        <w:r w:rsidDel="00632C07">
          <w:rPr>
            <w:noProof/>
            <w:webHidden/>
          </w:rPr>
          <w:tab/>
          <w:delText>II</w:delText>
        </w:r>
      </w:del>
    </w:p>
    <w:p w14:paraId="027A7464" w14:textId="71288C39" w:rsidR="00B228D7" w:rsidDel="00632C07" w:rsidRDefault="00B228D7">
      <w:pPr>
        <w:pStyle w:val="TOC1"/>
        <w:tabs>
          <w:tab w:val="right" w:leader="dot" w:pos="9061"/>
        </w:tabs>
        <w:rPr>
          <w:del w:id="161"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162" w:author="Attila Vizhanyo" w:date="2024-01-04T10:33:00Z">
        <w:r w:rsidRPr="00632C07" w:rsidDel="00632C07">
          <w:rPr>
            <w:rPrChange w:id="163" w:author="Attila Vizhanyo" w:date="2024-01-04T10:33:00Z">
              <w:rPr>
                <w:rStyle w:val="Hyperlink"/>
                <w:b w:val="0"/>
                <w:noProof/>
                <w:lang w:val="en-US"/>
              </w:rPr>
            </w:rPrChange>
          </w:rPr>
          <w:delText>Table of Contents</w:delText>
        </w:r>
        <w:r w:rsidDel="00632C07">
          <w:rPr>
            <w:noProof/>
            <w:webHidden/>
          </w:rPr>
          <w:tab/>
          <w:delText>III</w:delText>
        </w:r>
      </w:del>
    </w:p>
    <w:p w14:paraId="2ECFC6C5" w14:textId="6C5A9F89" w:rsidR="00B228D7" w:rsidDel="00632C07" w:rsidRDefault="00B228D7">
      <w:pPr>
        <w:pStyle w:val="TOC1"/>
        <w:tabs>
          <w:tab w:val="left" w:pos="720"/>
          <w:tab w:val="right" w:leader="dot" w:pos="9061"/>
        </w:tabs>
        <w:rPr>
          <w:del w:id="164"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165" w:author="Attila Vizhanyo" w:date="2024-01-04T10:33:00Z">
        <w:r w:rsidRPr="00632C07" w:rsidDel="00632C07">
          <w:rPr>
            <w:rPrChange w:id="166" w:author="Attila Vizhanyo" w:date="2024-01-04T10:33:00Z">
              <w:rPr>
                <w:rStyle w:val="Hyperlink"/>
                <w:b w:val="0"/>
                <w:noProof/>
                <w:lang w:val="en-US"/>
              </w:rPr>
            </w:rPrChange>
          </w:rPr>
          <w:delText>1</w:delText>
        </w:r>
        <w:r w:rsidDel="00632C07">
          <w:rPr>
            <w:rFonts w:asciiTheme="minorHAnsi" w:eastAsiaTheme="minorEastAsia" w:hAnsiTheme="minorHAnsi"/>
            <w:b w:val="0"/>
            <w:noProof/>
            <w:color w:val="auto"/>
            <w:kern w:val="2"/>
            <w:sz w:val="24"/>
            <w:szCs w:val="24"/>
            <w:lang w:val="en-CH" w:eastAsia="en-GB"/>
            <w14:ligatures w14:val="standardContextual"/>
          </w:rPr>
          <w:tab/>
        </w:r>
        <w:r w:rsidRPr="00632C07" w:rsidDel="00632C07">
          <w:rPr>
            <w:rPrChange w:id="167" w:author="Attila Vizhanyo" w:date="2024-01-04T10:33:00Z">
              <w:rPr>
                <w:rStyle w:val="Hyperlink"/>
                <w:b w:val="0"/>
                <w:noProof/>
                <w:lang w:val="en-US"/>
              </w:rPr>
            </w:rPrChange>
          </w:rPr>
          <w:delText>Introduction</w:delText>
        </w:r>
        <w:r w:rsidDel="00632C07">
          <w:rPr>
            <w:noProof/>
            <w:webHidden/>
          </w:rPr>
          <w:tab/>
          <w:delText>1</w:delText>
        </w:r>
      </w:del>
    </w:p>
    <w:p w14:paraId="74092E03" w14:textId="34ECD5B4" w:rsidR="00B228D7" w:rsidDel="00632C07" w:rsidRDefault="00B228D7">
      <w:pPr>
        <w:pStyle w:val="TOC2"/>
        <w:tabs>
          <w:tab w:val="left" w:pos="720"/>
          <w:tab w:val="right" w:leader="dot" w:pos="9061"/>
        </w:tabs>
        <w:rPr>
          <w:del w:id="168" w:author="Attila Vizhanyo" w:date="2024-01-04T10:33:00Z"/>
          <w:rFonts w:asciiTheme="minorHAnsi" w:eastAsiaTheme="minorEastAsia" w:hAnsiTheme="minorHAnsi"/>
          <w:noProof/>
          <w:color w:val="auto"/>
          <w:kern w:val="2"/>
          <w:sz w:val="24"/>
          <w:szCs w:val="24"/>
          <w:lang w:val="en-CH" w:eastAsia="en-GB"/>
          <w14:ligatures w14:val="standardContextual"/>
        </w:rPr>
      </w:pPr>
      <w:del w:id="169" w:author="Attila Vizhanyo" w:date="2024-01-04T10:33:00Z">
        <w:r w:rsidRPr="00632C07" w:rsidDel="00632C07">
          <w:rPr>
            <w:rPrChange w:id="170" w:author="Attila Vizhanyo" w:date="2024-01-04T10:33:00Z">
              <w:rPr>
                <w:rStyle w:val="Hyperlink"/>
                <w:noProof/>
                <w:lang w:val="en-US"/>
              </w:rPr>
            </w:rPrChange>
          </w:rPr>
          <w:delText>1.1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71" w:author="Attila Vizhanyo" w:date="2024-01-04T10:33:00Z">
              <w:rPr>
                <w:rStyle w:val="Hyperlink"/>
                <w:noProof/>
                <w:lang w:val="en-US"/>
              </w:rPr>
            </w:rPrChange>
          </w:rPr>
          <w:delText>Objectives and Guiding Questions</w:delText>
        </w:r>
        <w:r w:rsidDel="00632C07">
          <w:rPr>
            <w:noProof/>
            <w:webHidden/>
          </w:rPr>
          <w:tab/>
          <w:delText>1</w:delText>
        </w:r>
      </w:del>
    </w:p>
    <w:p w14:paraId="1F370DA5" w14:textId="17831673" w:rsidR="00B228D7" w:rsidDel="00632C07" w:rsidRDefault="00B228D7">
      <w:pPr>
        <w:pStyle w:val="TOC2"/>
        <w:tabs>
          <w:tab w:val="left" w:pos="720"/>
          <w:tab w:val="right" w:leader="dot" w:pos="9061"/>
        </w:tabs>
        <w:rPr>
          <w:del w:id="172" w:author="Attila Vizhanyo" w:date="2024-01-04T10:33:00Z"/>
          <w:rFonts w:asciiTheme="minorHAnsi" w:eastAsiaTheme="minorEastAsia" w:hAnsiTheme="minorHAnsi"/>
          <w:noProof/>
          <w:color w:val="auto"/>
          <w:kern w:val="2"/>
          <w:sz w:val="24"/>
          <w:szCs w:val="24"/>
          <w:lang w:val="en-CH" w:eastAsia="en-GB"/>
          <w14:ligatures w14:val="standardContextual"/>
        </w:rPr>
      </w:pPr>
      <w:del w:id="173" w:author="Attila Vizhanyo" w:date="2024-01-04T10:33:00Z">
        <w:r w:rsidRPr="00632C07" w:rsidDel="00632C07">
          <w:rPr>
            <w:rPrChange w:id="174" w:author="Attila Vizhanyo" w:date="2024-01-04T10:33:00Z">
              <w:rPr>
                <w:rStyle w:val="Hyperlink"/>
                <w:noProof/>
                <w:lang w:val="en-US"/>
              </w:rPr>
            </w:rPrChange>
          </w:rPr>
          <w:delText>1.2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75" w:author="Attila Vizhanyo" w:date="2024-01-04T10:33:00Z">
              <w:rPr>
                <w:rStyle w:val="Hyperlink"/>
                <w:noProof/>
                <w:lang w:val="en-US"/>
              </w:rPr>
            </w:rPrChange>
          </w:rPr>
          <w:delText>Procedure and Method</w:delText>
        </w:r>
        <w:r w:rsidDel="00632C07">
          <w:rPr>
            <w:noProof/>
            <w:webHidden/>
          </w:rPr>
          <w:tab/>
          <w:delText>1</w:delText>
        </w:r>
      </w:del>
    </w:p>
    <w:p w14:paraId="1E1343A4" w14:textId="2923C0E9" w:rsidR="00B228D7" w:rsidDel="00632C07" w:rsidRDefault="00B228D7">
      <w:pPr>
        <w:pStyle w:val="TOC2"/>
        <w:tabs>
          <w:tab w:val="left" w:pos="720"/>
          <w:tab w:val="right" w:leader="dot" w:pos="9061"/>
        </w:tabs>
        <w:rPr>
          <w:del w:id="176" w:author="Attila Vizhanyo" w:date="2024-01-04T10:33:00Z"/>
          <w:rFonts w:asciiTheme="minorHAnsi" w:eastAsiaTheme="minorEastAsia" w:hAnsiTheme="minorHAnsi"/>
          <w:noProof/>
          <w:color w:val="auto"/>
          <w:kern w:val="2"/>
          <w:sz w:val="24"/>
          <w:szCs w:val="24"/>
          <w:lang w:val="en-CH" w:eastAsia="en-GB"/>
          <w14:ligatures w14:val="standardContextual"/>
        </w:rPr>
      </w:pPr>
      <w:del w:id="177" w:author="Attila Vizhanyo" w:date="2024-01-04T10:33:00Z">
        <w:r w:rsidRPr="00632C07" w:rsidDel="00632C07">
          <w:rPr>
            <w:rPrChange w:id="178" w:author="Attila Vizhanyo" w:date="2024-01-04T10:33:00Z">
              <w:rPr>
                <w:rStyle w:val="Hyperlink"/>
                <w:noProof/>
                <w:lang w:val="en-US"/>
              </w:rPr>
            </w:rPrChange>
          </w:rPr>
          <w:delText>1.3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79" w:author="Attila Vizhanyo" w:date="2024-01-04T10:33:00Z">
              <w:rPr>
                <w:rStyle w:val="Hyperlink"/>
                <w:noProof/>
                <w:lang w:val="en-US"/>
              </w:rPr>
            </w:rPrChange>
          </w:rPr>
          <w:delText>Structure of the Paper</w:delText>
        </w:r>
        <w:r w:rsidDel="00632C07">
          <w:rPr>
            <w:noProof/>
            <w:webHidden/>
          </w:rPr>
          <w:tab/>
          <w:delText>3</w:delText>
        </w:r>
      </w:del>
    </w:p>
    <w:p w14:paraId="6416B61B" w14:textId="48F235D6" w:rsidR="00B228D7" w:rsidDel="00632C07" w:rsidRDefault="00B228D7">
      <w:pPr>
        <w:pStyle w:val="TOC1"/>
        <w:tabs>
          <w:tab w:val="left" w:pos="720"/>
          <w:tab w:val="right" w:leader="dot" w:pos="9061"/>
        </w:tabs>
        <w:rPr>
          <w:del w:id="180"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181" w:author="Attila Vizhanyo" w:date="2024-01-04T10:33:00Z">
        <w:r w:rsidRPr="00632C07" w:rsidDel="00632C07">
          <w:rPr>
            <w:rPrChange w:id="182" w:author="Attila Vizhanyo" w:date="2024-01-04T10:33:00Z">
              <w:rPr>
                <w:rStyle w:val="Hyperlink"/>
                <w:b w:val="0"/>
                <w:noProof/>
                <w:lang w:val="en-US"/>
              </w:rPr>
            </w:rPrChange>
          </w:rPr>
          <w:delText>2</w:delText>
        </w:r>
        <w:r w:rsidDel="00632C07">
          <w:rPr>
            <w:rFonts w:asciiTheme="minorHAnsi" w:eastAsiaTheme="minorEastAsia" w:hAnsiTheme="minorHAnsi"/>
            <w:b w:val="0"/>
            <w:noProof/>
            <w:color w:val="auto"/>
            <w:kern w:val="2"/>
            <w:sz w:val="24"/>
            <w:szCs w:val="24"/>
            <w:lang w:val="en-CH" w:eastAsia="en-GB"/>
            <w14:ligatures w14:val="standardContextual"/>
          </w:rPr>
          <w:tab/>
        </w:r>
        <w:r w:rsidRPr="00632C07" w:rsidDel="00632C07">
          <w:rPr>
            <w:rPrChange w:id="183" w:author="Attila Vizhanyo" w:date="2024-01-04T10:33:00Z">
              <w:rPr>
                <w:rStyle w:val="Hyperlink"/>
                <w:b w:val="0"/>
                <w:noProof/>
                <w:lang w:val="en-US"/>
              </w:rPr>
            </w:rPrChange>
          </w:rPr>
          <w:delText>Initial Chess Code</w:delText>
        </w:r>
        <w:r w:rsidDel="00632C07">
          <w:rPr>
            <w:noProof/>
            <w:webHidden/>
          </w:rPr>
          <w:tab/>
          <w:delText>3</w:delText>
        </w:r>
      </w:del>
    </w:p>
    <w:p w14:paraId="5655073E" w14:textId="721C085C" w:rsidR="00B228D7" w:rsidDel="00632C07" w:rsidRDefault="00B228D7">
      <w:pPr>
        <w:pStyle w:val="TOC2"/>
        <w:tabs>
          <w:tab w:val="left" w:pos="720"/>
          <w:tab w:val="right" w:leader="dot" w:pos="9061"/>
        </w:tabs>
        <w:rPr>
          <w:del w:id="184" w:author="Attila Vizhanyo" w:date="2024-01-04T10:33:00Z"/>
          <w:rFonts w:asciiTheme="minorHAnsi" w:eastAsiaTheme="minorEastAsia" w:hAnsiTheme="minorHAnsi"/>
          <w:noProof/>
          <w:color w:val="auto"/>
          <w:kern w:val="2"/>
          <w:sz w:val="24"/>
          <w:szCs w:val="24"/>
          <w:lang w:val="en-CH" w:eastAsia="en-GB"/>
          <w14:ligatures w14:val="standardContextual"/>
        </w:rPr>
      </w:pPr>
      <w:del w:id="185" w:author="Attila Vizhanyo" w:date="2024-01-04T10:33:00Z">
        <w:r w:rsidRPr="00632C07" w:rsidDel="00632C07">
          <w:rPr>
            <w:rPrChange w:id="186" w:author="Attila Vizhanyo" w:date="2024-01-04T10:33:00Z">
              <w:rPr>
                <w:rStyle w:val="Hyperlink"/>
                <w:noProof/>
                <w:lang w:val="en-US"/>
              </w:rPr>
            </w:rPrChange>
          </w:rPr>
          <w:delText>2.1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87" w:author="Attila Vizhanyo" w:date="2024-01-04T10:33:00Z">
              <w:rPr>
                <w:rStyle w:val="Hyperlink"/>
                <w:noProof/>
                <w:lang w:val="en-US"/>
              </w:rPr>
            </w:rPrChange>
          </w:rPr>
          <w:delText>Overview</w:delText>
        </w:r>
        <w:r w:rsidDel="00632C07">
          <w:rPr>
            <w:noProof/>
            <w:webHidden/>
          </w:rPr>
          <w:tab/>
          <w:delText>3</w:delText>
        </w:r>
      </w:del>
    </w:p>
    <w:p w14:paraId="1703C2C6" w14:textId="76BE2DC6" w:rsidR="00B228D7" w:rsidDel="00632C07" w:rsidRDefault="00B228D7">
      <w:pPr>
        <w:pStyle w:val="TOC2"/>
        <w:tabs>
          <w:tab w:val="left" w:pos="720"/>
          <w:tab w:val="right" w:leader="dot" w:pos="9061"/>
        </w:tabs>
        <w:rPr>
          <w:del w:id="188" w:author="Attila Vizhanyo" w:date="2024-01-04T10:33:00Z"/>
          <w:rFonts w:asciiTheme="minorHAnsi" w:eastAsiaTheme="minorEastAsia" w:hAnsiTheme="minorHAnsi"/>
          <w:noProof/>
          <w:color w:val="auto"/>
          <w:kern w:val="2"/>
          <w:sz w:val="24"/>
          <w:szCs w:val="24"/>
          <w:lang w:val="en-CH" w:eastAsia="en-GB"/>
          <w14:ligatures w14:val="standardContextual"/>
        </w:rPr>
      </w:pPr>
      <w:del w:id="189" w:author="Attila Vizhanyo" w:date="2024-01-04T10:33:00Z">
        <w:r w:rsidRPr="00632C07" w:rsidDel="00632C07">
          <w:rPr>
            <w:rPrChange w:id="190" w:author="Attila Vizhanyo" w:date="2024-01-04T10:33:00Z">
              <w:rPr>
                <w:rStyle w:val="Hyperlink"/>
                <w:noProof/>
                <w:lang w:val="en-US"/>
              </w:rPr>
            </w:rPrChange>
          </w:rPr>
          <w:delText>2.2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91" w:author="Attila Vizhanyo" w:date="2024-01-04T10:33:00Z">
              <w:rPr>
                <w:rStyle w:val="Hyperlink"/>
                <w:noProof/>
                <w:lang w:val="en-US"/>
              </w:rPr>
            </w:rPrChange>
          </w:rPr>
          <w:delText>Concepts</w:delText>
        </w:r>
        <w:r w:rsidDel="00632C07">
          <w:rPr>
            <w:noProof/>
            <w:webHidden/>
          </w:rPr>
          <w:tab/>
          <w:delText>4</w:delText>
        </w:r>
      </w:del>
    </w:p>
    <w:p w14:paraId="0653D2F7" w14:textId="5A0122D4" w:rsidR="00B228D7" w:rsidDel="00632C07" w:rsidRDefault="00B228D7">
      <w:pPr>
        <w:pStyle w:val="TOC3"/>
        <w:rPr>
          <w:del w:id="192" w:author="Attila Vizhanyo" w:date="2024-01-04T10:33:00Z"/>
          <w:rFonts w:asciiTheme="minorHAnsi" w:eastAsiaTheme="minorEastAsia" w:hAnsiTheme="minorHAnsi"/>
          <w:noProof/>
          <w:color w:val="auto"/>
          <w:kern w:val="2"/>
          <w:sz w:val="24"/>
          <w:szCs w:val="24"/>
          <w:lang w:val="en-CH" w:eastAsia="en-GB"/>
          <w14:ligatures w14:val="standardContextual"/>
        </w:rPr>
      </w:pPr>
      <w:del w:id="193" w:author="Attila Vizhanyo" w:date="2024-01-04T10:33:00Z">
        <w:r w:rsidRPr="00632C07" w:rsidDel="00632C07">
          <w:rPr>
            <w:rPrChange w:id="194" w:author="Attila Vizhanyo" w:date="2024-01-04T10:33:00Z">
              <w:rPr>
                <w:rStyle w:val="Hyperlink"/>
                <w:noProof/>
                <w:lang w:val="en-US"/>
              </w:rPr>
            </w:rPrChange>
          </w:rPr>
          <w:delText>2.2.1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95" w:author="Attila Vizhanyo" w:date="2024-01-04T10:33:00Z">
              <w:rPr>
                <w:rStyle w:val="Hyperlink"/>
                <w:noProof/>
                <w:lang w:val="en-US"/>
              </w:rPr>
            </w:rPrChange>
          </w:rPr>
          <w:delText>Figure (or Piece)</w:delText>
        </w:r>
        <w:r w:rsidDel="00632C07">
          <w:rPr>
            <w:noProof/>
            <w:webHidden/>
          </w:rPr>
          <w:tab/>
          <w:delText>4</w:delText>
        </w:r>
      </w:del>
    </w:p>
    <w:p w14:paraId="58D10793" w14:textId="06C6AA8B" w:rsidR="00B228D7" w:rsidDel="00632C07" w:rsidRDefault="00B228D7">
      <w:pPr>
        <w:pStyle w:val="TOC3"/>
        <w:rPr>
          <w:del w:id="196" w:author="Attila Vizhanyo" w:date="2024-01-04T10:33:00Z"/>
          <w:rFonts w:asciiTheme="minorHAnsi" w:eastAsiaTheme="minorEastAsia" w:hAnsiTheme="minorHAnsi"/>
          <w:noProof/>
          <w:color w:val="auto"/>
          <w:kern w:val="2"/>
          <w:sz w:val="24"/>
          <w:szCs w:val="24"/>
          <w:lang w:val="en-CH" w:eastAsia="en-GB"/>
          <w14:ligatures w14:val="standardContextual"/>
        </w:rPr>
      </w:pPr>
      <w:del w:id="197" w:author="Attila Vizhanyo" w:date="2024-01-04T10:33:00Z">
        <w:r w:rsidRPr="00632C07" w:rsidDel="00632C07">
          <w:rPr>
            <w:rPrChange w:id="198" w:author="Attila Vizhanyo" w:date="2024-01-04T10:33:00Z">
              <w:rPr>
                <w:rStyle w:val="Hyperlink"/>
                <w:noProof/>
                <w:lang w:val="en-US"/>
              </w:rPr>
            </w:rPrChange>
          </w:rPr>
          <w:delText>2.2.2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199" w:author="Attila Vizhanyo" w:date="2024-01-04T10:33:00Z">
              <w:rPr>
                <w:rStyle w:val="Hyperlink"/>
                <w:noProof/>
                <w:lang w:val="en-US"/>
              </w:rPr>
            </w:rPrChange>
          </w:rPr>
          <w:delText>Control Flow</w:delText>
        </w:r>
        <w:r w:rsidDel="00632C07">
          <w:rPr>
            <w:noProof/>
            <w:webHidden/>
          </w:rPr>
          <w:tab/>
          <w:delText>8</w:delText>
        </w:r>
      </w:del>
    </w:p>
    <w:p w14:paraId="661C74EE" w14:textId="1BCEB86E" w:rsidR="00B228D7" w:rsidDel="00632C07" w:rsidRDefault="00B228D7">
      <w:pPr>
        <w:pStyle w:val="TOC3"/>
        <w:rPr>
          <w:del w:id="200" w:author="Attila Vizhanyo" w:date="2024-01-04T10:33:00Z"/>
          <w:rFonts w:asciiTheme="minorHAnsi" w:eastAsiaTheme="minorEastAsia" w:hAnsiTheme="minorHAnsi"/>
          <w:noProof/>
          <w:color w:val="auto"/>
          <w:kern w:val="2"/>
          <w:sz w:val="24"/>
          <w:szCs w:val="24"/>
          <w:lang w:val="en-CH" w:eastAsia="en-GB"/>
          <w14:ligatures w14:val="standardContextual"/>
        </w:rPr>
      </w:pPr>
      <w:del w:id="201" w:author="Attila Vizhanyo" w:date="2024-01-04T10:33:00Z">
        <w:r w:rsidRPr="00632C07" w:rsidDel="00632C07">
          <w:rPr>
            <w:rPrChange w:id="202" w:author="Attila Vizhanyo" w:date="2024-01-04T10:33:00Z">
              <w:rPr>
                <w:rStyle w:val="Hyperlink"/>
                <w:noProof/>
                <w:lang w:val="en-US"/>
              </w:rPr>
            </w:rPrChange>
          </w:rPr>
          <w:delText>2.2.3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03" w:author="Attila Vizhanyo" w:date="2024-01-04T10:33:00Z">
              <w:rPr>
                <w:rStyle w:val="Hyperlink"/>
                <w:noProof/>
                <w:lang w:val="en-US"/>
              </w:rPr>
            </w:rPrChange>
          </w:rPr>
          <w:delText>Error Handling</w:delText>
        </w:r>
        <w:r w:rsidDel="00632C07">
          <w:rPr>
            <w:noProof/>
            <w:webHidden/>
          </w:rPr>
          <w:tab/>
          <w:delText>8</w:delText>
        </w:r>
      </w:del>
    </w:p>
    <w:p w14:paraId="6CBEC931" w14:textId="11AE1C14" w:rsidR="00B228D7" w:rsidDel="00632C07" w:rsidRDefault="00B228D7">
      <w:pPr>
        <w:pStyle w:val="TOC2"/>
        <w:tabs>
          <w:tab w:val="left" w:pos="720"/>
          <w:tab w:val="right" w:leader="dot" w:pos="9061"/>
        </w:tabs>
        <w:rPr>
          <w:del w:id="204" w:author="Attila Vizhanyo" w:date="2024-01-04T10:33:00Z"/>
          <w:rFonts w:asciiTheme="minorHAnsi" w:eastAsiaTheme="minorEastAsia" w:hAnsiTheme="minorHAnsi"/>
          <w:noProof/>
          <w:color w:val="auto"/>
          <w:kern w:val="2"/>
          <w:sz w:val="24"/>
          <w:szCs w:val="24"/>
          <w:lang w:val="en-CH" w:eastAsia="en-GB"/>
          <w14:ligatures w14:val="standardContextual"/>
        </w:rPr>
      </w:pPr>
      <w:del w:id="205" w:author="Attila Vizhanyo" w:date="2024-01-04T10:33:00Z">
        <w:r w:rsidRPr="00632C07" w:rsidDel="00632C07">
          <w:rPr>
            <w:rPrChange w:id="206" w:author="Attila Vizhanyo" w:date="2024-01-04T10:33:00Z">
              <w:rPr>
                <w:rStyle w:val="Hyperlink"/>
                <w:noProof/>
                <w:lang w:val="en-US"/>
              </w:rPr>
            </w:rPrChange>
          </w:rPr>
          <w:delText>2.3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07" w:author="Attila Vizhanyo" w:date="2024-01-04T10:33:00Z">
              <w:rPr>
                <w:rStyle w:val="Hyperlink"/>
                <w:noProof/>
                <w:lang w:val="en-US"/>
              </w:rPr>
            </w:rPrChange>
          </w:rPr>
          <w:delText>GUI</w:delText>
        </w:r>
        <w:r w:rsidDel="00632C07">
          <w:rPr>
            <w:noProof/>
            <w:webHidden/>
          </w:rPr>
          <w:tab/>
          <w:delText>8</w:delText>
        </w:r>
      </w:del>
    </w:p>
    <w:p w14:paraId="6E394ADE" w14:textId="74271643" w:rsidR="00B228D7" w:rsidDel="00632C07" w:rsidRDefault="00B228D7">
      <w:pPr>
        <w:pStyle w:val="TOC3"/>
        <w:rPr>
          <w:del w:id="208" w:author="Attila Vizhanyo" w:date="2024-01-04T10:33:00Z"/>
          <w:rFonts w:asciiTheme="minorHAnsi" w:eastAsiaTheme="minorEastAsia" w:hAnsiTheme="minorHAnsi"/>
          <w:noProof/>
          <w:color w:val="auto"/>
          <w:kern w:val="2"/>
          <w:sz w:val="24"/>
          <w:szCs w:val="24"/>
          <w:lang w:val="en-CH" w:eastAsia="en-GB"/>
          <w14:ligatures w14:val="standardContextual"/>
        </w:rPr>
      </w:pPr>
      <w:del w:id="209" w:author="Attila Vizhanyo" w:date="2024-01-04T10:33:00Z">
        <w:r w:rsidRPr="00632C07" w:rsidDel="00632C07">
          <w:rPr>
            <w:rPrChange w:id="210" w:author="Attila Vizhanyo" w:date="2024-01-04T10:33:00Z">
              <w:rPr>
                <w:rStyle w:val="Hyperlink"/>
                <w:noProof/>
                <w:lang w:val="en-US"/>
              </w:rPr>
            </w:rPrChange>
          </w:rPr>
          <w:delText>2.3.1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11" w:author="Attila Vizhanyo" w:date="2024-01-04T10:33:00Z">
              <w:rPr>
                <w:rStyle w:val="Hyperlink"/>
                <w:noProof/>
                <w:lang w:val="en-US"/>
              </w:rPr>
            </w:rPrChange>
          </w:rPr>
          <w:delText>Overview</w:delText>
        </w:r>
        <w:r w:rsidDel="00632C07">
          <w:rPr>
            <w:noProof/>
            <w:webHidden/>
          </w:rPr>
          <w:tab/>
          <w:delText>8</w:delText>
        </w:r>
      </w:del>
    </w:p>
    <w:p w14:paraId="26FA2069" w14:textId="163F6922" w:rsidR="00B228D7" w:rsidDel="00632C07" w:rsidRDefault="00B228D7">
      <w:pPr>
        <w:pStyle w:val="TOC3"/>
        <w:rPr>
          <w:del w:id="212" w:author="Attila Vizhanyo" w:date="2024-01-04T10:33:00Z"/>
          <w:rFonts w:asciiTheme="minorHAnsi" w:eastAsiaTheme="minorEastAsia" w:hAnsiTheme="minorHAnsi"/>
          <w:noProof/>
          <w:color w:val="auto"/>
          <w:kern w:val="2"/>
          <w:sz w:val="24"/>
          <w:szCs w:val="24"/>
          <w:lang w:val="en-CH" w:eastAsia="en-GB"/>
          <w14:ligatures w14:val="standardContextual"/>
        </w:rPr>
      </w:pPr>
      <w:del w:id="213" w:author="Attila Vizhanyo" w:date="2024-01-04T10:33:00Z">
        <w:r w:rsidRPr="00632C07" w:rsidDel="00632C07">
          <w:rPr>
            <w:rPrChange w:id="214" w:author="Attila Vizhanyo" w:date="2024-01-04T10:33:00Z">
              <w:rPr>
                <w:rStyle w:val="Hyperlink"/>
                <w:noProof/>
                <w:lang w:val="en-US"/>
              </w:rPr>
            </w:rPrChange>
          </w:rPr>
          <w:delText>2.3.2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15" w:author="Attila Vizhanyo" w:date="2024-01-04T10:33:00Z">
              <w:rPr>
                <w:rStyle w:val="Hyperlink"/>
                <w:noProof/>
                <w:lang w:val="en-US"/>
              </w:rPr>
            </w:rPrChange>
          </w:rPr>
          <w:delText>Visualization of pieces</w:delText>
        </w:r>
        <w:r w:rsidDel="00632C07">
          <w:rPr>
            <w:noProof/>
            <w:webHidden/>
          </w:rPr>
          <w:tab/>
          <w:delText>9</w:delText>
        </w:r>
      </w:del>
    </w:p>
    <w:p w14:paraId="64BA1610" w14:textId="22E4CB06" w:rsidR="00B228D7" w:rsidDel="00632C07" w:rsidRDefault="00B228D7">
      <w:pPr>
        <w:pStyle w:val="TOC3"/>
        <w:rPr>
          <w:del w:id="216" w:author="Attila Vizhanyo" w:date="2024-01-04T10:33:00Z"/>
          <w:rFonts w:asciiTheme="minorHAnsi" w:eastAsiaTheme="minorEastAsia" w:hAnsiTheme="minorHAnsi"/>
          <w:noProof/>
          <w:color w:val="auto"/>
          <w:kern w:val="2"/>
          <w:sz w:val="24"/>
          <w:szCs w:val="24"/>
          <w:lang w:val="en-CH" w:eastAsia="en-GB"/>
          <w14:ligatures w14:val="standardContextual"/>
        </w:rPr>
      </w:pPr>
      <w:del w:id="217" w:author="Attila Vizhanyo" w:date="2024-01-04T10:33:00Z">
        <w:r w:rsidRPr="00632C07" w:rsidDel="00632C07">
          <w:rPr>
            <w:rPrChange w:id="218" w:author="Attila Vizhanyo" w:date="2024-01-04T10:33:00Z">
              <w:rPr>
                <w:rStyle w:val="Hyperlink"/>
                <w:noProof/>
                <w:lang w:val="en-US"/>
              </w:rPr>
            </w:rPrChange>
          </w:rPr>
          <w:delText>2.3.3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19" w:author="Attila Vizhanyo" w:date="2024-01-04T10:33:00Z">
              <w:rPr>
                <w:rStyle w:val="Hyperlink"/>
                <w:noProof/>
                <w:lang w:val="en-US"/>
              </w:rPr>
            </w:rPrChange>
          </w:rPr>
          <w:delText>Visualization of the chessboard</w:delText>
        </w:r>
        <w:r w:rsidDel="00632C07">
          <w:rPr>
            <w:noProof/>
            <w:webHidden/>
          </w:rPr>
          <w:tab/>
          <w:delText>9</w:delText>
        </w:r>
      </w:del>
    </w:p>
    <w:p w14:paraId="51ED4D50" w14:textId="09FF05CF" w:rsidR="00B228D7" w:rsidDel="00632C07" w:rsidRDefault="00B228D7">
      <w:pPr>
        <w:pStyle w:val="TOC3"/>
        <w:rPr>
          <w:del w:id="220" w:author="Attila Vizhanyo" w:date="2024-01-04T10:33:00Z"/>
          <w:rFonts w:asciiTheme="minorHAnsi" w:eastAsiaTheme="minorEastAsia" w:hAnsiTheme="minorHAnsi"/>
          <w:noProof/>
          <w:color w:val="auto"/>
          <w:kern w:val="2"/>
          <w:sz w:val="24"/>
          <w:szCs w:val="24"/>
          <w:lang w:val="en-CH" w:eastAsia="en-GB"/>
          <w14:ligatures w14:val="standardContextual"/>
        </w:rPr>
      </w:pPr>
      <w:del w:id="221" w:author="Attila Vizhanyo" w:date="2024-01-04T10:33:00Z">
        <w:r w:rsidRPr="00632C07" w:rsidDel="00632C07">
          <w:rPr>
            <w:rPrChange w:id="222" w:author="Attila Vizhanyo" w:date="2024-01-04T10:33:00Z">
              <w:rPr>
                <w:rStyle w:val="Hyperlink"/>
                <w:noProof/>
                <w:lang w:val="en-US"/>
              </w:rPr>
            </w:rPrChange>
          </w:rPr>
          <w:delText>2.3.4</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23" w:author="Attila Vizhanyo" w:date="2024-01-04T10:33:00Z">
              <w:rPr>
                <w:rStyle w:val="Hyperlink"/>
                <w:noProof/>
                <w:lang w:val="en-US"/>
              </w:rPr>
            </w:rPrChange>
          </w:rPr>
          <w:delText>Update screen before the move</w:delText>
        </w:r>
        <w:r w:rsidDel="00632C07">
          <w:rPr>
            <w:noProof/>
            <w:webHidden/>
          </w:rPr>
          <w:tab/>
          <w:delText>10</w:delText>
        </w:r>
      </w:del>
    </w:p>
    <w:p w14:paraId="17BBC650" w14:textId="4964FAF9" w:rsidR="00B228D7" w:rsidDel="00632C07" w:rsidRDefault="00B228D7">
      <w:pPr>
        <w:pStyle w:val="TOC3"/>
        <w:rPr>
          <w:del w:id="224" w:author="Attila Vizhanyo" w:date="2024-01-04T10:33:00Z"/>
          <w:rFonts w:asciiTheme="minorHAnsi" w:eastAsiaTheme="minorEastAsia" w:hAnsiTheme="minorHAnsi"/>
          <w:noProof/>
          <w:color w:val="auto"/>
          <w:kern w:val="2"/>
          <w:sz w:val="24"/>
          <w:szCs w:val="24"/>
          <w:lang w:val="en-CH" w:eastAsia="en-GB"/>
          <w14:ligatures w14:val="standardContextual"/>
        </w:rPr>
      </w:pPr>
      <w:del w:id="225" w:author="Attila Vizhanyo" w:date="2024-01-04T10:33:00Z">
        <w:r w:rsidRPr="00632C07" w:rsidDel="00632C07">
          <w:rPr>
            <w:rPrChange w:id="226" w:author="Attila Vizhanyo" w:date="2024-01-04T10:33:00Z">
              <w:rPr>
                <w:rStyle w:val="Hyperlink"/>
                <w:noProof/>
                <w:lang w:val="en-US"/>
              </w:rPr>
            </w:rPrChange>
          </w:rPr>
          <w:delText>2.3.5</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27" w:author="Attila Vizhanyo" w:date="2024-01-04T10:33:00Z">
              <w:rPr>
                <w:rStyle w:val="Hyperlink"/>
                <w:noProof/>
                <w:lang w:val="en-US"/>
              </w:rPr>
            </w:rPrChange>
          </w:rPr>
          <w:delText>Update screen after the move</w:delText>
        </w:r>
        <w:r w:rsidDel="00632C07">
          <w:rPr>
            <w:noProof/>
            <w:webHidden/>
          </w:rPr>
          <w:tab/>
          <w:delText>10</w:delText>
        </w:r>
      </w:del>
    </w:p>
    <w:p w14:paraId="19B3B325" w14:textId="7EA7242D" w:rsidR="00B228D7" w:rsidDel="00632C07" w:rsidRDefault="00B228D7">
      <w:pPr>
        <w:pStyle w:val="TOC2"/>
        <w:tabs>
          <w:tab w:val="left" w:pos="720"/>
          <w:tab w:val="right" w:leader="dot" w:pos="9061"/>
        </w:tabs>
        <w:rPr>
          <w:del w:id="228" w:author="Attila Vizhanyo" w:date="2024-01-04T10:33:00Z"/>
          <w:rFonts w:asciiTheme="minorHAnsi" w:eastAsiaTheme="minorEastAsia" w:hAnsiTheme="minorHAnsi"/>
          <w:noProof/>
          <w:color w:val="auto"/>
          <w:kern w:val="2"/>
          <w:sz w:val="24"/>
          <w:szCs w:val="24"/>
          <w:lang w:val="en-CH" w:eastAsia="en-GB"/>
          <w14:ligatures w14:val="standardContextual"/>
        </w:rPr>
      </w:pPr>
      <w:del w:id="229" w:author="Attila Vizhanyo" w:date="2024-01-04T10:33:00Z">
        <w:r w:rsidRPr="00632C07" w:rsidDel="00632C07">
          <w:rPr>
            <w:rPrChange w:id="230" w:author="Attila Vizhanyo" w:date="2024-01-04T10:33:00Z">
              <w:rPr>
                <w:rStyle w:val="Hyperlink"/>
                <w:noProof/>
                <w:lang w:val="en-US"/>
              </w:rPr>
            </w:rPrChange>
          </w:rPr>
          <w:delText>2.4</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31" w:author="Attila Vizhanyo" w:date="2024-01-04T10:33:00Z">
              <w:rPr>
                <w:rStyle w:val="Hyperlink"/>
                <w:noProof/>
                <w:lang w:val="en-US"/>
              </w:rPr>
            </w:rPrChange>
          </w:rPr>
          <w:delText>Function catalog</w:delText>
        </w:r>
        <w:r w:rsidDel="00632C07">
          <w:rPr>
            <w:noProof/>
            <w:webHidden/>
          </w:rPr>
          <w:tab/>
          <w:delText>10</w:delText>
        </w:r>
      </w:del>
    </w:p>
    <w:p w14:paraId="1DEC623E" w14:textId="7B266159" w:rsidR="00B228D7" w:rsidDel="00632C07" w:rsidRDefault="00B228D7">
      <w:pPr>
        <w:pStyle w:val="TOC1"/>
        <w:tabs>
          <w:tab w:val="left" w:pos="720"/>
          <w:tab w:val="right" w:leader="dot" w:pos="9061"/>
        </w:tabs>
        <w:rPr>
          <w:del w:id="232"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233" w:author="Attila Vizhanyo" w:date="2024-01-04T10:33:00Z">
        <w:r w:rsidRPr="00632C07" w:rsidDel="00632C07">
          <w:rPr>
            <w:rPrChange w:id="234" w:author="Attila Vizhanyo" w:date="2024-01-04T10:33:00Z">
              <w:rPr>
                <w:rStyle w:val="Hyperlink"/>
                <w:b w:val="0"/>
                <w:noProof/>
                <w:lang w:val="en-US"/>
              </w:rPr>
            </w:rPrChange>
          </w:rPr>
          <w:delText>3</w:delText>
        </w:r>
        <w:r w:rsidDel="00632C07">
          <w:rPr>
            <w:rFonts w:asciiTheme="minorHAnsi" w:eastAsiaTheme="minorEastAsia" w:hAnsiTheme="minorHAnsi"/>
            <w:b w:val="0"/>
            <w:noProof/>
            <w:color w:val="auto"/>
            <w:kern w:val="2"/>
            <w:sz w:val="24"/>
            <w:szCs w:val="24"/>
            <w:lang w:val="en-CH" w:eastAsia="en-GB"/>
            <w14:ligatures w14:val="standardContextual"/>
          </w:rPr>
          <w:tab/>
        </w:r>
        <w:r w:rsidRPr="00632C07" w:rsidDel="00632C07">
          <w:rPr>
            <w:rPrChange w:id="235" w:author="Attila Vizhanyo" w:date="2024-01-04T10:33:00Z">
              <w:rPr>
                <w:rStyle w:val="Hyperlink"/>
                <w:b w:val="0"/>
                <w:noProof/>
                <w:lang w:val="en-US"/>
              </w:rPr>
            </w:rPrChange>
          </w:rPr>
          <w:delText>Color Chess</w:delText>
        </w:r>
        <w:r w:rsidDel="00632C07">
          <w:rPr>
            <w:noProof/>
            <w:webHidden/>
          </w:rPr>
          <w:tab/>
          <w:delText>12</w:delText>
        </w:r>
      </w:del>
    </w:p>
    <w:p w14:paraId="1081A929" w14:textId="4783BC2F" w:rsidR="00B228D7" w:rsidDel="00632C07" w:rsidRDefault="00B228D7">
      <w:pPr>
        <w:pStyle w:val="TOC2"/>
        <w:tabs>
          <w:tab w:val="left" w:pos="720"/>
          <w:tab w:val="right" w:leader="dot" w:pos="9061"/>
        </w:tabs>
        <w:rPr>
          <w:del w:id="236" w:author="Attila Vizhanyo" w:date="2024-01-04T10:33:00Z"/>
          <w:rFonts w:asciiTheme="minorHAnsi" w:eastAsiaTheme="minorEastAsia" w:hAnsiTheme="minorHAnsi"/>
          <w:noProof/>
          <w:color w:val="auto"/>
          <w:kern w:val="2"/>
          <w:sz w:val="24"/>
          <w:szCs w:val="24"/>
          <w:lang w:val="en-CH" w:eastAsia="en-GB"/>
          <w14:ligatures w14:val="standardContextual"/>
        </w:rPr>
      </w:pPr>
      <w:del w:id="237" w:author="Attila Vizhanyo" w:date="2024-01-04T10:33:00Z">
        <w:r w:rsidRPr="00632C07" w:rsidDel="00632C07">
          <w:rPr>
            <w:rPrChange w:id="238" w:author="Attila Vizhanyo" w:date="2024-01-04T10:33:00Z">
              <w:rPr>
                <w:rStyle w:val="Hyperlink"/>
                <w:noProof/>
                <w:lang w:val="en-US"/>
              </w:rPr>
            </w:rPrChange>
          </w:rPr>
          <w:delText>3.1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39" w:author="Attila Vizhanyo" w:date="2024-01-04T10:33:00Z">
              <w:rPr>
                <w:rStyle w:val="Hyperlink"/>
                <w:noProof/>
                <w:lang w:val="en-US"/>
              </w:rPr>
            </w:rPrChange>
          </w:rPr>
          <w:delText>Rules of Color Chess</w:delText>
        </w:r>
        <w:r w:rsidDel="00632C07">
          <w:rPr>
            <w:noProof/>
            <w:webHidden/>
          </w:rPr>
          <w:tab/>
          <w:delText>12</w:delText>
        </w:r>
      </w:del>
    </w:p>
    <w:p w14:paraId="59434C0E" w14:textId="42BCE777" w:rsidR="00B228D7" w:rsidDel="00632C07" w:rsidRDefault="00B228D7">
      <w:pPr>
        <w:pStyle w:val="TOC2"/>
        <w:tabs>
          <w:tab w:val="left" w:pos="720"/>
          <w:tab w:val="right" w:leader="dot" w:pos="9061"/>
        </w:tabs>
        <w:rPr>
          <w:del w:id="240" w:author="Attila Vizhanyo" w:date="2024-01-04T10:33:00Z"/>
          <w:rFonts w:asciiTheme="minorHAnsi" w:eastAsiaTheme="minorEastAsia" w:hAnsiTheme="minorHAnsi"/>
          <w:noProof/>
          <w:color w:val="auto"/>
          <w:kern w:val="2"/>
          <w:sz w:val="24"/>
          <w:szCs w:val="24"/>
          <w:lang w:val="en-CH" w:eastAsia="en-GB"/>
          <w14:ligatures w14:val="standardContextual"/>
        </w:rPr>
      </w:pPr>
      <w:del w:id="241" w:author="Attila Vizhanyo" w:date="2024-01-04T10:33:00Z">
        <w:r w:rsidRPr="00632C07" w:rsidDel="00632C07">
          <w:rPr>
            <w:rPrChange w:id="242" w:author="Attila Vizhanyo" w:date="2024-01-04T10:33:00Z">
              <w:rPr>
                <w:rStyle w:val="Hyperlink"/>
                <w:noProof/>
                <w:lang w:val="en-US"/>
              </w:rPr>
            </w:rPrChange>
          </w:rPr>
          <w:delText>3.2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43" w:author="Attila Vizhanyo" w:date="2024-01-04T10:33:00Z">
              <w:rPr>
                <w:rStyle w:val="Hyperlink"/>
                <w:noProof/>
                <w:lang w:val="en-US"/>
              </w:rPr>
            </w:rPrChange>
          </w:rPr>
          <w:delText>Implementation of Color Chess</w:delText>
        </w:r>
        <w:r w:rsidDel="00632C07">
          <w:rPr>
            <w:noProof/>
            <w:webHidden/>
          </w:rPr>
          <w:tab/>
          <w:delText>13</w:delText>
        </w:r>
      </w:del>
    </w:p>
    <w:p w14:paraId="05C99DD7" w14:textId="1CAC7FEC" w:rsidR="00B228D7" w:rsidDel="00632C07" w:rsidRDefault="00B228D7">
      <w:pPr>
        <w:pStyle w:val="TOC1"/>
        <w:tabs>
          <w:tab w:val="left" w:pos="720"/>
          <w:tab w:val="right" w:leader="dot" w:pos="9061"/>
        </w:tabs>
        <w:rPr>
          <w:del w:id="244"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245" w:author="Attila Vizhanyo" w:date="2024-01-04T10:33:00Z">
        <w:r w:rsidRPr="00632C07" w:rsidDel="00632C07">
          <w:rPr>
            <w:rPrChange w:id="246" w:author="Attila Vizhanyo" w:date="2024-01-04T10:33:00Z">
              <w:rPr>
                <w:rStyle w:val="Hyperlink"/>
                <w:b w:val="0"/>
                <w:noProof/>
                <w:lang w:val="en-US"/>
              </w:rPr>
            </w:rPrChange>
          </w:rPr>
          <w:delText>4</w:delText>
        </w:r>
        <w:r w:rsidDel="00632C07">
          <w:rPr>
            <w:rFonts w:asciiTheme="minorHAnsi" w:eastAsiaTheme="minorEastAsia" w:hAnsiTheme="minorHAnsi"/>
            <w:b w:val="0"/>
            <w:noProof/>
            <w:color w:val="auto"/>
            <w:kern w:val="2"/>
            <w:sz w:val="24"/>
            <w:szCs w:val="24"/>
            <w:lang w:val="en-CH" w:eastAsia="en-GB"/>
            <w14:ligatures w14:val="standardContextual"/>
          </w:rPr>
          <w:tab/>
        </w:r>
        <w:r w:rsidRPr="00632C07" w:rsidDel="00632C07">
          <w:rPr>
            <w:rPrChange w:id="247" w:author="Attila Vizhanyo" w:date="2024-01-04T10:33:00Z">
              <w:rPr>
                <w:rStyle w:val="Hyperlink"/>
                <w:b w:val="0"/>
                <w:noProof/>
                <w:lang w:val="en-US"/>
              </w:rPr>
            </w:rPrChange>
          </w:rPr>
          <w:delText>Chaotic Chess</w:delText>
        </w:r>
        <w:r w:rsidDel="00632C07">
          <w:rPr>
            <w:noProof/>
            <w:webHidden/>
          </w:rPr>
          <w:tab/>
          <w:delText>14</w:delText>
        </w:r>
      </w:del>
    </w:p>
    <w:p w14:paraId="22B8F209" w14:textId="7DE3B132" w:rsidR="00B228D7" w:rsidDel="00632C07" w:rsidRDefault="00B228D7">
      <w:pPr>
        <w:pStyle w:val="TOC2"/>
        <w:tabs>
          <w:tab w:val="left" w:pos="720"/>
          <w:tab w:val="right" w:leader="dot" w:pos="9061"/>
        </w:tabs>
        <w:rPr>
          <w:del w:id="248" w:author="Attila Vizhanyo" w:date="2024-01-04T10:33:00Z"/>
          <w:rFonts w:asciiTheme="minorHAnsi" w:eastAsiaTheme="minorEastAsia" w:hAnsiTheme="minorHAnsi"/>
          <w:noProof/>
          <w:color w:val="auto"/>
          <w:kern w:val="2"/>
          <w:sz w:val="24"/>
          <w:szCs w:val="24"/>
          <w:lang w:val="en-CH" w:eastAsia="en-GB"/>
          <w14:ligatures w14:val="standardContextual"/>
        </w:rPr>
      </w:pPr>
      <w:del w:id="249" w:author="Attila Vizhanyo" w:date="2024-01-04T10:33:00Z">
        <w:r w:rsidRPr="00632C07" w:rsidDel="00632C07">
          <w:rPr>
            <w:rPrChange w:id="250" w:author="Attila Vizhanyo" w:date="2024-01-04T10:33:00Z">
              <w:rPr>
                <w:rStyle w:val="Hyperlink"/>
                <w:noProof/>
                <w:lang w:val="en-US"/>
              </w:rPr>
            </w:rPrChange>
          </w:rPr>
          <w:delText>4.1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51" w:author="Attila Vizhanyo" w:date="2024-01-04T10:33:00Z">
              <w:rPr>
                <w:rStyle w:val="Hyperlink"/>
                <w:noProof/>
                <w:lang w:val="en-US"/>
              </w:rPr>
            </w:rPrChange>
          </w:rPr>
          <w:delText>Rules of Chaotic Chess</w:delText>
        </w:r>
        <w:r w:rsidDel="00632C07">
          <w:rPr>
            <w:noProof/>
            <w:webHidden/>
          </w:rPr>
          <w:tab/>
          <w:delText>14</w:delText>
        </w:r>
      </w:del>
    </w:p>
    <w:p w14:paraId="2C2A0E33" w14:textId="10F6DFC5" w:rsidR="00B228D7" w:rsidDel="00632C07" w:rsidRDefault="00B228D7">
      <w:pPr>
        <w:pStyle w:val="TOC3"/>
        <w:rPr>
          <w:del w:id="252" w:author="Attila Vizhanyo" w:date="2024-01-04T10:33:00Z"/>
          <w:rFonts w:asciiTheme="minorHAnsi" w:eastAsiaTheme="minorEastAsia" w:hAnsiTheme="minorHAnsi"/>
          <w:noProof/>
          <w:color w:val="auto"/>
          <w:kern w:val="2"/>
          <w:sz w:val="24"/>
          <w:szCs w:val="24"/>
          <w:lang w:val="en-CH" w:eastAsia="en-GB"/>
          <w14:ligatures w14:val="standardContextual"/>
        </w:rPr>
      </w:pPr>
      <w:del w:id="253" w:author="Attila Vizhanyo" w:date="2024-01-04T10:33:00Z">
        <w:r w:rsidRPr="00632C07" w:rsidDel="00632C07">
          <w:rPr>
            <w:rPrChange w:id="254" w:author="Attila Vizhanyo" w:date="2024-01-04T10:33:00Z">
              <w:rPr>
                <w:rStyle w:val="Hyperlink"/>
                <w:noProof/>
                <w:lang w:val="en-US"/>
              </w:rPr>
            </w:rPrChange>
          </w:rPr>
          <w:delText>4.1.1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55" w:author="Attila Vizhanyo" w:date="2024-01-04T10:33:00Z">
              <w:rPr>
                <w:rStyle w:val="Hyperlink"/>
                <w:noProof/>
                <w:lang w:val="en-US"/>
              </w:rPr>
            </w:rPrChange>
          </w:rPr>
          <w:delText>Rules for Barrier</w:delText>
        </w:r>
        <w:r w:rsidDel="00632C07">
          <w:rPr>
            <w:noProof/>
            <w:webHidden/>
          </w:rPr>
          <w:tab/>
          <w:delText>14</w:delText>
        </w:r>
      </w:del>
    </w:p>
    <w:p w14:paraId="646F8694" w14:textId="2E5A3CC3" w:rsidR="00B228D7" w:rsidDel="00632C07" w:rsidRDefault="00B228D7">
      <w:pPr>
        <w:pStyle w:val="TOC3"/>
        <w:rPr>
          <w:del w:id="256" w:author="Attila Vizhanyo" w:date="2024-01-04T10:33:00Z"/>
          <w:rFonts w:asciiTheme="minorHAnsi" w:eastAsiaTheme="minorEastAsia" w:hAnsiTheme="minorHAnsi"/>
          <w:noProof/>
          <w:color w:val="auto"/>
          <w:kern w:val="2"/>
          <w:sz w:val="24"/>
          <w:szCs w:val="24"/>
          <w:lang w:val="en-CH" w:eastAsia="en-GB"/>
          <w14:ligatures w14:val="standardContextual"/>
        </w:rPr>
      </w:pPr>
      <w:del w:id="257" w:author="Attila Vizhanyo" w:date="2024-01-04T10:33:00Z">
        <w:r w:rsidRPr="00632C07" w:rsidDel="00632C07">
          <w:rPr>
            <w:rPrChange w:id="258" w:author="Attila Vizhanyo" w:date="2024-01-04T10:33:00Z">
              <w:rPr>
                <w:rStyle w:val="Hyperlink"/>
                <w:noProof/>
                <w:lang w:val="en-US"/>
              </w:rPr>
            </w:rPrChange>
          </w:rPr>
          <w:delText>4.1.2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59" w:author="Attila Vizhanyo" w:date="2024-01-04T10:33:00Z">
              <w:rPr>
                <w:rStyle w:val="Hyperlink"/>
                <w:noProof/>
                <w:lang w:val="en-US"/>
              </w:rPr>
            </w:rPrChange>
          </w:rPr>
          <w:delText>Rules for Shield</w:delText>
        </w:r>
        <w:r w:rsidDel="00632C07">
          <w:rPr>
            <w:noProof/>
            <w:webHidden/>
          </w:rPr>
          <w:tab/>
          <w:delText>15</w:delText>
        </w:r>
      </w:del>
    </w:p>
    <w:p w14:paraId="258AC39E" w14:textId="5E4DE206" w:rsidR="00B228D7" w:rsidDel="00632C07" w:rsidRDefault="00B228D7">
      <w:pPr>
        <w:pStyle w:val="TOC3"/>
        <w:rPr>
          <w:del w:id="260" w:author="Attila Vizhanyo" w:date="2024-01-04T10:33:00Z"/>
          <w:rFonts w:asciiTheme="minorHAnsi" w:eastAsiaTheme="minorEastAsia" w:hAnsiTheme="minorHAnsi"/>
          <w:noProof/>
          <w:color w:val="auto"/>
          <w:kern w:val="2"/>
          <w:sz w:val="24"/>
          <w:szCs w:val="24"/>
          <w:lang w:val="en-CH" w:eastAsia="en-GB"/>
          <w14:ligatures w14:val="standardContextual"/>
        </w:rPr>
      </w:pPr>
      <w:del w:id="261" w:author="Attila Vizhanyo" w:date="2024-01-04T10:33:00Z">
        <w:r w:rsidRPr="00632C07" w:rsidDel="00632C07">
          <w:rPr>
            <w:rPrChange w:id="262" w:author="Attila Vizhanyo" w:date="2024-01-04T10:33:00Z">
              <w:rPr>
                <w:rStyle w:val="Hyperlink"/>
                <w:noProof/>
                <w:lang w:val="en-US"/>
              </w:rPr>
            </w:rPrChange>
          </w:rPr>
          <w:delText>4.1.3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63" w:author="Attila Vizhanyo" w:date="2024-01-04T10:33:00Z">
              <w:rPr>
                <w:rStyle w:val="Hyperlink"/>
                <w:noProof/>
                <w:lang w:val="en-US"/>
              </w:rPr>
            </w:rPrChange>
          </w:rPr>
          <w:delText>Rules for Coin</w:delText>
        </w:r>
        <w:r w:rsidDel="00632C07">
          <w:rPr>
            <w:noProof/>
            <w:webHidden/>
          </w:rPr>
          <w:tab/>
          <w:delText>15</w:delText>
        </w:r>
      </w:del>
    </w:p>
    <w:p w14:paraId="577F54CC" w14:textId="36116E62" w:rsidR="00B228D7" w:rsidDel="00632C07" w:rsidRDefault="00B228D7">
      <w:pPr>
        <w:pStyle w:val="TOC3"/>
        <w:rPr>
          <w:del w:id="264" w:author="Attila Vizhanyo" w:date="2024-01-04T10:33:00Z"/>
          <w:rFonts w:asciiTheme="minorHAnsi" w:eastAsiaTheme="minorEastAsia" w:hAnsiTheme="minorHAnsi"/>
          <w:noProof/>
          <w:color w:val="auto"/>
          <w:kern w:val="2"/>
          <w:sz w:val="24"/>
          <w:szCs w:val="24"/>
          <w:lang w:val="en-CH" w:eastAsia="en-GB"/>
          <w14:ligatures w14:val="standardContextual"/>
        </w:rPr>
      </w:pPr>
      <w:del w:id="265" w:author="Attila Vizhanyo" w:date="2024-01-04T10:33:00Z">
        <w:r w:rsidRPr="00632C07" w:rsidDel="00632C07">
          <w:rPr>
            <w:rPrChange w:id="266" w:author="Attila Vizhanyo" w:date="2024-01-04T10:33:00Z">
              <w:rPr>
                <w:rStyle w:val="Hyperlink"/>
                <w:noProof/>
                <w:lang w:val="en-US"/>
              </w:rPr>
            </w:rPrChange>
          </w:rPr>
          <w:delText>4.1.4</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67" w:author="Attila Vizhanyo" w:date="2024-01-04T10:33:00Z">
              <w:rPr>
                <w:rStyle w:val="Hyperlink"/>
                <w:noProof/>
                <w:lang w:val="en-US"/>
              </w:rPr>
            </w:rPrChange>
          </w:rPr>
          <w:delText>Rules for Bomb</w:delText>
        </w:r>
        <w:r w:rsidDel="00632C07">
          <w:rPr>
            <w:noProof/>
            <w:webHidden/>
          </w:rPr>
          <w:tab/>
          <w:delText>16</w:delText>
        </w:r>
      </w:del>
    </w:p>
    <w:p w14:paraId="4AE4EC20" w14:textId="0EF5B0AC" w:rsidR="00B228D7" w:rsidDel="00632C07" w:rsidRDefault="00B228D7">
      <w:pPr>
        <w:pStyle w:val="TOC2"/>
        <w:tabs>
          <w:tab w:val="left" w:pos="720"/>
          <w:tab w:val="right" w:leader="dot" w:pos="9061"/>
        </w:tabs>
        <w:rPr>
          <w:del w:id="268" w:author="Attila Vizhanyo" w:date="2024-01-04T10:33:00Z"/>
          <w:rFonts w:asciiTheme="minorHAnsi" w:eastAsiaTheme="minorEastAsia" w:hAnsiTheme="minorHAnsi"/>
          <w:noProof/>
          <w:color w:val="auto"/>
          <w:kern w:val="2"/>
          <w:sz w:val="24"/>
          <w:szCs w:val="24"/>
          <w:lang w:val="en-CH" w:eastAsia="en-GB"/>
          <w14:ligatures w14:val="standardContextual"/>
        </w:rPr>
      </w:pPr>
      <w:del w:id="269" w:author="Attila Vizhanyo" w:date="2024-01-04T10:33:00Z">
        <w:r w:rsidRPr="00632C07" w:rsidDel="00632C07">
          <w:rPr>
            <w:rPrChange w:id="270" w:author="Attila Vizhanyo" w:date="2024-01-04T10:33:00Z">
              <w:rPr>
                <w:rStyle w:val="Hyperlink"/>
                <w:noProof/>
                <w:lang w:val="en-US"/>
              </w:rPr>
            </w:rPrChange>
          </w:rPr>
          <w:delText>4.2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71" w:author="Attila Vizhanyo" w:date="2024-01-04T10:33:00Z">
              <w:rPr>
                <w:rStyle w:val="Hyperlink"/>
                <w:noProof/>
                <w:lang w:val="en-US"/>
              </w:rPr>
            </w:rPrChange>
          </w:rPr>
          <w:delText>Implementation of Chaotic Chess</w:delText>
        </w:r>
        <w:r w:rsidDel="00632C07">
          <w:rPr>
            <w:noProof/>
            <w:webHidden/>
          </w:rPr>
          <w:tab/>
          <w:delText>16</w:delText>
        </w:r>
      </w:del>
    </w:p>
    <w:p w14:paraId="4B43758B" w14:textId="7F91C2A0" w:rsidR="00B228D7" w:rsidDel="00632C07" w:rsidRDefault="00B228D7">
      <w:pPr>
        <w:pStyle w:val="TOC3"/>
        <w:rPr>
          <w:del w:id="272" w:author="Attila Vizhanyo" w:date="2024-01-04T10:33:00Z"/>
          <w:rFonts w:asciiTheme="minorHAnsi" w:eastAsiaTheme="minorEastAsia" w:hAnsiTheme="minorHAnsi"/>
          <w:noProof/>
          <w:color w:val="auto"/>
          <w:kern w:val="2"/>
          <w:sz w:val="24"/>
          <w:szCs w:val="24"/>
          <w:lang w:val="en-CH" w:eastAsia="en-GB"/>
          <w14:ligatures w14:val="standardContextual"/>
        </w:rPr>
      </w:pPr>
      <w:del w:id="273" w:author="Attila Vizhanyo" w:date="2024-01-04T10:33:00Z">
        <w:r w:rsidRPr="00632C07" w:rsidDel="00632C07">
          <w:rPr>
            <w:rPrChange w:id="274" w:author="Attila Vizhanyo" w:date="2024-01-04T10:33:00Z">
              <w:rPr>
                <w:rStyle w:val="Hyperlink"/>
                <w:noProof/>
                <w:lang w:val="en-US"/>
              </w:rPr>
            </w:rPrChange>
          </w:rPr>
          <w:delText>4.2.1</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75" w:author="Attila Vizhanyo" w:date="2024-01-04T10:33:00Z">
              <w:rPr>
                <w:rStyle w:val="Hyperlink"/>
                <w:noProof/>
                <w:lang w:val="en-US"/>
              </w:rPr>
            </w:rPrChange>
          </w:rPr>
          <w:delText>Overview</w:delText>
        </w:r>
        <w:r w:rsidDel="00632C07">
          <w:rPr>
            <w:noProof/>
            <w:webHidden/>
          </w:rPr>
          <w:tab/>
          <w:delText>16</w:delText>
        </w:r>
      </w:del>
    </w:p>
    <w:p w14:paraId="7601413D" w14:textId="6DBDC189" w:rsidR="00B228D7" w:rsidDel="00632C07" w:rsidRDefault="00B228D7">
      <w:pPr>
        <w:pStyle w:val="TOC3"/>
        <w:rPr>
          <w:del w:id="276" w:author="Attila Vizhanyo" w:date="2024-01-04T10:33:00Z"/>
          <w:rFonts w:asciiTheme="minorHAnsi" w:eastAsiaTheme="minorEastAsia" w:hAnsiTheme="minorHAnsi"/>
          <w:noProof/>
          <w:color w:val="auto"/>
          <w:kern w:val="2"/>
          <w:sz w:val="24"/>
          <w:szCs w:val="24"/>
          <w:lang w:val="en-CH" w:eastAsia="en-GB"/>
          <w14:ligatures w14:val="standardContextual"/>
        </w:rPr>
      </w:pPr>
      <w:del w:id="277" w:author="Attila Vizhanyo" w:date="2024-01-04T10:33:00Z">
        <w:r w:rsidRPr="00632C07" w:rsidDel="00632C07">
          <w:rPr>
            <w:rPrChange w:id="278" w:author="Attila Vizhanyo" w:date="2024-01-04T10:33:00Z">
              <w:rPr>
                <w:rStyle w:val="Hyperlink"/>
                <w:noProof/>
                <w:lang w:val="en-US"/>
              </w:rPr>
            </w:rPrChange>
          </w:rPr>
          <w:delText>4.2.2</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79" w:author="Attila Vizhanyo" w:date="2024-01-04T10:33:00Z">
              <w:rPr>
                <w:rStyle w:val="Hyperlink"/>
                <w:noProof/>
                <w:lang w:val="en-US"/>
              </w:rPr>
            </w:rPrChange>
          </w:rPr>
          <w:delText>Common code for items</w:delText>
        </w:r>
        <w:r w:rsidDel="00632C07">
          <w:rPr>
            <w:noProof/>
            <w:webHidden/>
          </w:rPr>
          <w:tab/>
          <w:delText>17</w:delText>
        </w:r>
      </w:del>
    </w:p>
    <w:p w14:paraId="2930C902" w14:textId="4CCFE87B" w:rsidR="00B228D7" w:rsidDel="00632C07" w:rsidRDefault="00B228D7">
      <w:pPr>
        <w:pStyle w:val="TOC3"/>
        <w:rPr>
          <w:del w:id="280" w:author="Attila Vizhanyo" w:date="2024-01-04T10:33:00Z"/>
          <w:rFonts w:asciiTheme="minorHAnsi" w:eastAsiaTheme="minorEastAsia" w:hAnsiTheme="minorHAnsi"/>
          <w:noProof/>
          <w:color w:val="auto"/>
          <w:kern w:val="2"/>
          <w:sz w:val="24"/>
          <w:szCs w:val="24"/>
          <w:lang w:val="en-CH" w:eastAsia="en-GB"/>
          <w14:ligatures w14:val="standardContextual"/>
        </w:rPr>
      </w:pPr>
      <w:del w:id="281" w:author="Attila Vizhanyo" w:date="2024-01-04T10:33:00Z">
        <w:r w:rsidRPr="00632C07" w:rsidDel="00632C07">
          <w:rPr>
            <w:rPrChange w:id="282" w:author="Attila Vizhanyo" w:date="2024-01-04T10:33:00Z">
              <w:rPr>
                <w:rStyle w:val="Hyperlink"/>
                <w:noProof/>
                <w:lang w:val="en-US"/>
              </w:rPr>
            </w:rPrChange>
          </w:rPr>
          <w:delText>4.2.3</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83" w:author="Attila Vizhanyo" w:date="2024-01-04T10:33:00Z">
              <w:rPr>
                <w:rStyle w:val="Hyperlink"/>
                <w:noProof/>
                <w:lang w:val="en-US"/>
              </w:rPr>
            </w:rPrChange>
          </w:rPr>
          <w:delText>Barrier</w:delText>
        </w:r>
        <w:r w:rsidDel="00632C07">
          <w:rPr>
            <w:noProof/>
            <w:webHidden/>
          </w:rPr>
          <w:tab/>
          <w:delText>19</w:delText>
        </w:r>
      </w:del>
    </w:p>
    <w:p w14:paraId="4F9C1157" w14:textId="658E84A7" w:rsidR="00B228D7" w:rsidDel="00632C07" w:rsidRDefault="00B228D7">
      <w:pPr>
        <w:pStyle w:val="TOC3"/>
        <w:rPr>
          <w:del w:id="284" w:author="Attila Vizhanyo" w:date="2024-01-04T10:33:00Z"/>
          <w:rFonts w:asciiTheme="minorHAnsi" w:eastAsiaTheme="minorEastAsia" w:hAnsiTheme="minorHAnsi"/>
          <w:noProof/>
          <w:color w:val="auto"/>
          <w:kern w:val="2"/>
          <w:sz w:val="24"/>
          <w:szCs w:val="24"/>
          <w:lang w:val="en-CH" w:eastAsia="en-GB"/>
          <w14:ligatures w14:val="standardContextual"/>
        </w:rPr>
      </w:pPr>
      <w:del w:id="285" w:author="Attila Vizhanyo" w:date="2024-01-04T10:33:00Z">
        <w:r w:rsidRPr="00632C07" w:rsidDel="00632C07">
          <w:rPr>
            <w:rPrChange w:id="286" w:author="Attila Vizhanyo" w:date="2024-01-04T10:33:00Z">
              <w:rPr>
                <w:rStyle w:val="Hyperlink"/>
                <w:noProof/>
                <w:lang w:val="en-US"/>
              </w:rPr>
            </w:rPrChange>
          </w:rPr>
          <w:delText>4.2.4</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87" w:author="Attila Vizhanyo" w:date="2024-01-04T10:33:00Z">
              <w:rPr>
                <w:rStyle w:val="Hyperlink"/>
                <w:noProof/>
                <w:lang w:val="en-US"/>
              </w:rPr>
            </w:rPrChange>
          </w:rPr>
          <w:delText>Shield</w:delText>
        </w:r>
        <w:r w:rsidDel="00632C07">
          <w:rPr>
            <w:noProof/>
            <w:webHidden/>
          </w:rPr>
          <w:tab/>
          <w:delText>19</w:delText>
        </w:r>
      </w:del>
    </w:p>
    <w:p w14:paraId="3152189D" w14:textId="53F77561" w:rsidR="00B228D7" w:rsidDel="00632C07" w:rsidRDefault="00B228D7">
      <w:pPr>
        <w:pStyle w:val="TOC3"/>
        <w:rPr>
          <w:del w:id="288" w:author="Attila Vizhanyo" w:date="2024-01-04T10:33:00Z"/>
          <w:rFonts w:asciiTheme="minorHAnsi" w:eastAsiaTheme="minorEastAsia" w:hAnsiTheme="minorHAnsi"/>
          <w:noProof/>
          <w:color w:val="auto"/>
          <w:kern w:val="2"/>
          <w:sz w:val="24"/>
          <w:szCs w:val="24"/>
          <w:lang w:val="en-CH" w:eastAsia="en-GB"/>
          <w14:ligatures w14:val="standardContextual"/>
        </w:rPr>
      </w:pPr>
      <w:del w:id="289" w:author="Attila Vizhanyo" w:date="2024-01-04T10:33:00Z">
        <w:r w:rsidRPr="00632C07" w:rsidDel="00632C07">
          <w:rPr>
            <w:rPrChange w:id="290" w:author="Attila Vizhanyo" w:date="2024-01-04T10:33:00Z">
              <w:rPr>
                <w:rStyle w:val="Hyperlink"/>
                <w:noProof/>
                <w:lang w:val="en-US"/>
              </w:rPr>
            </w:rPrChange>
          </w:rPr>
          <w:delText>4.2.5</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91" w:author="Attila Vizhanyo" w:date="2024-01-04T10:33:00Z">
              <w:rPr>
                <w:rStyle w:val="Hyperlink"/>
                <w:noProof/>
                <w:lang w:val="en-US"/>
              </w:rPr>
            </w:rPrChange>
          </w:rPr>
          <w:delText>Coin</w:delText>
        </w:r>
        <w:r w:rsidDel="00632C07">
          <w:rPr>
            <w:noProof/>
            <w:webHidden/>
          </w:rPr>
          <w:tab/>
          <w:delText>19</w:delText>
        </w:r>
      </w:del>
    </w:p>
    <w:p w14:paraId="358708FE" w14:textId="4BEACE4A" w:rsidR="00B228D7" w:rsidDel="00632C07" w:rsidRDefault="00B228D7">
      <w:pPr>
        <w:pStyle w:val="TOC3"/>
        <w:rPr>
          <w:del w:id="292" w:author="Attila Vizhanyo" w:date="2024-01-04T10:33:00Z"/>
          <w:rFonts w:asciiTheme="minorHAnsi" w:eastAsiaTheme="minorEastAsia" w:hAnsiTheme="minorHAnsi"/>
          <w:noProof/>
          <w:color w:val="auto"/>
          <w:kern w:val="2"/>
          <w:sz w:val="24"/>
          <w:szCs w:val="24"/>
          <w:lang w:val="en-CH" w:eastAsia="en-GB"/>
          <w14:ligatures w14:val="standardContextual"/>
        </w:rPr>
      </w:pPr>
      <w:del w:id="293" w:author="Attila Vizhanyo" w:date="2024-01-04T10:33:00Z">
        <w:r w:rsidRPr="00632C07" w:rsidDel="00632C07">
          <w:rPr>
            <w:rPrChange w:id="294" w:author="Attila Vizhanyo" w:date="2024-01-04T10:33:00Z">
              <w:rPr>
                <w:rStyle w:val="Hyperlink"/>
                <w:noProof/>
                <w:lang w:val="en-US"/>
              </w:rPr>
            </w:rPrChange>
          </w:rPr>
          <w:delText>4.2.6</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295" w:author="Attila Vizhanyo" w:date="2024-01-04T10:33:00Z">
              <w:rPr>
                <w:rStyle w:val="Hyperlink"/>
                <w:noProof/>
                <w:lang w:val="en-US"/>
              </w:rPr>
            </w:rPrChange>
          </w:rPr>
          <w:delText>Bomb</w:delText>
        </w:r>
        <w:r w:rsidDel="00632C07">
          <w:rPr>
            <w:noProof/>
            <w:webHidden/>
          </w:rPr>
          <w:tab/>
          <w:delText>19</w:delText>
        </w:r>
      </w:del>
    </w:p>
    <w:p w14:paraId="1870B677" w14:textId="6A006157" w:rsidR="00B228D7" w:rsidDel="00632C07" w:rsidRDefault="00B228D7">
      <w:pPr>
        <w:pStyle w:val="TOC1"/>
        <w:tabs>
          <w:tab w:val="left" w:pos="720"/>
          <w:tab w:val="right" w:leader="dot" w:pos="9061"/>
        </w:tabs>
        <w:rPr>
          <w:del w:id="296"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297" w:author="Attila Vizhanyo" w:date="2024-01-04T10:33:00Z">
        <w:r w:rsidRPr="00632C07" w:rsidDel="00632C07">
          <w:rPr>
            <w:rPrChange w:id="298" w:author="Attila Vizhanyo" w:date="2024-01-04T10:33:00Z">
              <w:rPr>
                <w:rStyle w:val="Hyperlink"/>
                <w:b w:val="0"/>
                <w:noProof/>
                <w:lang w:val="en-US"/>
              </w:rPr>
            </w:rPrChange>
          </w:rPr>
          <w:delText>5</w:delText>
        </w:r>
        <w:r w:rsidDel="00632C07">
          <w:rPr>
            <w:rFonts w:asciiTheme="minorHAnsi" w:eastAsiaTheme="minorEastAsia" w:hAnsiTheme="minorHAnsi"/>
            <w:b w:val="0"/>
            <w:noProof/>
            <w:color w:val="auto"/>
            <w:kern w:val="2"/>
            <w:sz w:val="24"/>
            <w:szCs w:val="24"/>
            <w:lang w:val="en-CH" w:eastAsia="en-GB"/>
            <w14:ligatures w14:val="standardContextual"/>
          </w:rPr>
          <w:tab/>
        </w:r>
        <w:r w:rsidRPr="00632C07" w:rsidDel="00632C07">
          <w:rPr>
            <w:rPrChange w:id="299" w:author="Attila Vizhanyo" w:date="2024-01-04T10:33:00Z">
              <w:rPr>
                <w:rStyle w:val="Hyperlink"/>
                <w:b w:val="0"/>
                <w:noProof/>
                <w:lang w:val="en-US"/>
              </w:rPr>
            </w:rPrChange>
          </w:rPr>
          <w:delText>Summary</w:delText>
        </w:r>
        <w:r w:rsidDel="00632C07">
          <w:rPr>
            <w:noProof/>
            <w:webHidden/>
          </w:rPr>
          <w:tab/>
          <w:delText>20</w:delText>
        </w:r>
      </w:del>
    </w:p>
    <w:p w14:paraId="3714C3EE" w14:textId="1C9834A1" w:rsidR="00B228D7" w:rsidDel="00632C07" w:rsidRDefault="00B228D7">
      <w:pPr>
        <w:pStyle w:val="TOC1"/>
        <w:tabs>
          <w:tab w:val="right" w:leader="dot" w:pos="9061"/>
        </w:tabs>
        <w:rPr>
          <w:del w:id="300"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301" w:author="Attila Vizhanyo" w:date="2024-01-04T10:33:00Z">
        <w:r w:rsidRPr="00632C07" w:rsidDel="00632C07">
          <w:rPr>
            <w:rPrChange w:id="302" w:author="Attila Vizhanyo" w:date="2024-01-04T10:33:00Z">
              <w:rPr>
                <w:rStyle w:val="Hyperlink"/>
                <w:b w:val="0"/>
                <w:noProof/>
                <w:lang w:val="en-US"/>
              </w:rPr>
            </w:rPrChange>
          </w:rPr>
          <w:delText>Bibliography</w:delText>
        </w:r>
        <w:r w:rsidDel="00632C07">
          <w:rPr>
            <w:noProof/>
            <w:webHidden/>
          </w:rPr>
          <w:tab/>
          <w:delText>IV</w:delText>
        </w:r>
      </w:del>
    </w:p>
    <w:p w14:paraId="32AD4CFD" w14:textId="0E42685B" w:rsidR="00B228D7" w:rsidDel="00632C07" w:rsidRDefault="00B228D7">
      <w:pPr>
        <w:pStyle w:val="TOC1"/>
        <w:tabs>
          <w:tab w:val="right" w:leader="dot" w:pos="9061"/>
        </w:tabs>
        <w:rPr>
          <w:del w:id="303"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304" w:author="Attila Vizhanyo" w:date="2024-01-04T10:33:00Z">
        <w:r w:rsidRPr="00632C07" w:rsidDel="00632C07">
          <w:rPr>
            <w:rPrChange w:id="305" w:author="Attila Vizhanyo" w:date="2024-01-04T10:33:00Z">
              <w:rPr>
                <w:rStyle w:val="Hyperlink"/>
                <w:b w:val="0"/>
                <w:noProof/>
                <w:lang w:val="en-US"/>
              </w:rPr>
            </w:rPrChange>
          </w:rPr>
          <w:delText>Table of Figures</w:delText>
        </w:r>
        <w:r w:rsidDel="00632C07">
          <w:rPr>
            <w:noProof/>
            <w:webHidden/>
          </w:rPr>
          <w:tab/>
          <w:delText>V</w:delText>
        </w:r>
      </w:del>
    </w:p>
    <w:p w14:paraId="3D6F6359" w14:textId="15683CDC" w:rsidR="00B228D7" w:rsidDel="00632C07" w:rsidRDefault="00B228D7">
      <w:pPr>
        <w:pStyle w:val="TOC1"/>
        <w:tabs>
          <w:tab w:val="right" w:leader="dot" w:pos="9061"/>
        </w:tabs>
        <w:rPr>
          <w:del w:id="306" w:author="Attila Vizhanyo" w:date="2024-01-04T10:33:00Z"/>
          <w:rFonts w:asciiTheme="minorHAnsi" w:eastAsiaTheme="minorEastAsia" w:hAnsiTheme="minorHAnsi"/>
          <w:b w:val="0"/>
          <w:noProof/>
          <w:color w:val="auto"/>
          <w:kern w:val="2"/>
          <w:sz w:val="24"/>
          <w:szCs w:val="24"/>
          <w:lang w:val="en-CH" w:eastAsia="en-GB"/>
          <w14:ligatures w14:val="standardContextual"/>
        </w:rPr>
      </w:pPr>
      <w:del w:id="307" w:author="Attila Vizhanyo" w:date="2024-01-04T10:33:00Z">
        <w:r w:rsidRPr="00632C07" w:rsidDel="00632C07">
          <w:rPr>
            <w:rPrChange w:id="308" w:author="Attila Vizhanyo" w:date="2024-01-04T10:33:00Z">
              <w:rPr>
                <w:rStyle w:val="Hyperlink"/>
                <w:b w:val="0"/>
                <w:noProof/>
                <w:lang w:val="en-US"/>
              </w:rPr>
            </w:rPrChange>
          </w:rPr>
          <w:delText>Appendix</w:delText>
        </w:r>
        <w:r w:rsidDel="00632C07">
          <w:rPr>
            <w:noProof/>
            <w:webHidden/>
          </w:rPr>
          <w:tab/>
          <w:delText>VI</w:delText>
        </w:r>
      </w:del>
    </w:p>
    <w:p w14:paraId="75431436" w14:textId="7D6247AA" w:rsidR="00B228D7" w:rsidDel="00632C07" w:rsidRDefault="00B228D7">
      <w:pPr>
        <w:pStyle w:val="TOC2"/>
        <w:tabs>
          <w:tab w:val="left" w:pos="720"/>
          <w:tab w:val="right" w:leader="dot" w:pos="9061"/>
        </w:tabs>
        <w:rPr>
          <w:del w:id="309" w:author="Attila Vizhanyo" w:date="2024-01-04T10:33:00Z"/>
          <w:rFonts w:asciiTheme="minorHAnsi" w:eastAsiaTheme="minorEastAsia" w:hAnsiTheme="minorHAnsi"/>
          <w:noProof/>
          <w:color w:val="auto"/>
          <w:kern w:val="2"/>
          <w:sz w:val="24"/>
          <w:szCs w:val="24"/>
          <w:lang w:val="en-CH" w:eastAsia="en-GB"/>
          <w14:ligatures w14:val="standardContextual"/>
        </w:rPr>
      </w:pPr>
      <w:del w:id="310" w:author="Attila Vizhanyo" w:date="2024-01-04T10:33:00Z">
        <w:r w:rsidRPr="00632C07" w:rsidDel="00632C07">
          <w:rPr>
            <w:rPrChange w:id="311" w:author="Attila Vizhanyo" w:date="2024-01-04T10:33:00Z">
              <w:rPr>
                <w:rStyle w:val="Hyperlink"/>
                <w:noProof/>
                <w:lang w:val="en-US"/>
              </w:rPr>
            </w:rPrChange>
          </w:rPr>
          <w:delText>A.</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312" w:author="Attila Vizhanyo" w:date="2024-01-04T10:33:00Z">
              <w:rPr>
                <w:rStyle w:val="Hyperlink"/>
                <w:noProof/>
                <w:lang w:val="en-US"/>
              </w:rPr>
            </w:rPrChange>
          </w:rPr>
          <w:delText>Appendix 1</w:delText>
        </w:r>
        <w:r w:rsidDel="00632C07">
          <w:rPr>
            <w:noProof/>
            <w:webHidden/>
          </w:rPr>
          <w:tab/>
          <w:delText>VI</w:delText>
        </w:r>
      </w:del>
    </w:p>
    <w:p w14:paraId="296B5561" w14:textId="140D43AC" w:rsidR="00B228D7" w:rsidDel="00632C07" w:rsidRDefault="00B228D7">
      <w:pPr>
        <w:pStyle w:val="TOC2"/>
        <w:tabs>
          <w:tab w:val="left" w:pos="720"/>
          <w:tab w:val="right" w:leader="dot" w:pos="9061"/>
        </w:tabs>
        <w:rPr>
          <w:del w:id="313" w:author="Attila Vizhanyo" w:date="2024-01-04T10:33:00Z"/>
          <w:rFonts w:asciiTheme="minorHAnsi" w:eastAsiaTheme="minorEastAsia" w:hAnsiTheme="minorHAnsi"/>
          <w:noProof/>
          <w:color w:val="auto"/>
          <w:kern w:val="2"/>
          <w:sz w:val="24"/>
          <w:szCs w:val="24"/>
          <w:lang w:val="en-CH" w:eastAsia="en-GB"/>
          <w14:ligatures w14:val="standardContextual"/>
        </w:rPr>
      </w:pPr>
      <w:del w:id="314" w:author="Attila Vizhanyo" w:date="2024-01-04T10:33:00Z">
        <w:r w:rsidRPr="00632C07" w:rsidDel="00632C07">
          <w:rPr>
            <w:rPrChange w:id="315" w:author="Attila Vizhanyo" w:date="2024-01-04T10:33:00Z">
              <w:rPr>
                <w:rStyle w:val="Hyperlink"/>
                <w:noProof/>
                <w:lang w:val="en-US"/>
              </w:rPr>
            </w:rPrChange>
          </w:rPr>
          <w:delText>B.</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316" w:author="Attila Vizhanyo" w:date="2024-01-04T10:33:00Z">
              <w:rPr>
                <w:rStyle w:val="Hyperlink"/>
                <w:noProof/>
                <w:lang w:val="en-US"/>
              </w:rPr>
            </w:rPrChange>
          </w:rPr>
          <w:delText>Appendix 2</w:delText>
        </w:r>
        <w:r w:rsidDel="00632C07">
          <w:rPr>
            <w:noProof/>
            <w:webHidden/>
          </w:rPr>
          <w:tab/>
          <w:delText>VII</w:delText>
        </w:r>
      </w:del>
    </w:p>
    <w:p w14:paraId="15B72429" w14:textId="367143F6" w:rsidR="00B228D7" w:rsidDel="00632C07" w:rsidRDefault="00B228D7">
      <w:pPr>
        <w:pStyle w:val="TOC2"/>
        <w:tabs>
          <w:tab w:val="left" w:pos="720"/>
          <w:tab w:val="right" w:leader="dot" w:pos="9061"/>
        </w:tabs>
        <w:rPr>
          <w:del w:id="317" w:author="Attila Vizhanyo" w:date="2024-01-04T10:33:00Z"/>
          <w:rFonts w:asciiTheme="minorHAnsi" w:eastAsiaTheme="minorEastAsia" w:hAnsiTheme="minorHAnsi"/>
          <w:noProof/>
          <w:color w:val="auto"/>
          <w:kern w:val="2"/>
          <w:sz w:val="24"/>
          <w:szCs w:val="24"/>
          <w:lang w:val="en-CH" w:eastAsia="en-GB"/>
          <w14:ligatures w14:val="standardContextual"/>
        </w:rPr>
      </w:pPr>
      <w:del w:id="318" w:author="Attila Vizhanyo" w:date="2024-01-04T10:33:00Z">
        <w:r w:rsidRPr="00632C07" w:rsidDel="00632C07">
          <w:rPr>
            <w:rPrChange w:id="319" w:author="Attila Vizhanyo" w:date="2024-01-04T10:33:00Z">
              <w:rPr>
                <w:rStyle w:val="Hyperlink"/>
                <w:noProof/>
                <w:lang w:val="en-US"/>
              </w:rPr>
            </w:rPrChange>
          </w:rPr>
          <w:delText>C.</w:delText>
        </w:r>
        <w:r w:rsidDel="00632C07">
          <w:rPr>
            <w:rFonts w:asciiTheme="minorHAnsi" w:eastAsiaTheme="minorEastAsia" w:hAnsiTheme="minorHAnsi"/>
            <w:noProof/>
            <w:color w:val="auto"/>
            <w:kern w:val="2"/>
            <w:sz w:val="24"/>
            <w:szCs w:val="24"/>
            <w:lang w:val="en-CH" w:eastAsia="en-GB"/>
            <w14:ligatures w14:val="standardContextual"/>
          </w:rPr>
          <w:tab/>
        </w:r>
        <w:r w:rsidRPr="00632C07" w:rsidDel="00632C07">
          <w:rPr>
            <w:rPrChange w:id="320" w:author="Attila Vizhanyo" w:date="2024-01-04T10:33:00Z">
              <w:rPr>
                <w:rStyle w:val="Hyperlink"/>
                <w:noProof/>
                <w:lang w:val="en-US"/>
              </w:rPr>
            </w:rPrChange>
          </w:rPr>
          <w:delText>Declaration of Authenticity</w:delText>
        </w:r>
        <w:r w:rsidDel="00632C07">
          <w:rPr>
            <w:noProof/>
            <w:webHidden/>
          </w:rPr>
          <w:tab/>
          <w:delText>VIII</w:delText>
        </w:r>
      </w:del>
    </w:p>
    <w:p w14:paraId="66C29BB4" w14:textId="2DF2FC08" w:rsidR="009A2ACE" w:rsidRPr="00C03B2B" w:rsidRDefault="000C36A4" w:rsidP="007B33AF">
      <w:pPr>
        <w:rPr>
          <w:lang w:val="en-US"/>
        </w:rPr>
      </w:pPr>
      <w:r w:rsidRPr="00C03B2B">
        <w:rPr>
          <w:b/>
          <w:lang w:val="en-US"/>
        </w:rPr>
        <w:fldChar w:fldCharType="end"/>
      </w:r>
    </w:p>
    <w:p w14:paraId="52DC3BB4" w14:textId="77777777" w:rsidR="00EA589D" w:rsidRPr="00C03B2B" w:rsidRDefault="00EA589D" w:rsidP="006A1226">
      <w:pPr>
        <w:pStyle w:val="Heading1"/>
        <w:numPr>
          <w:ilvl w:val="0"/>
          <w:numId w:val="0"/>
        </w:numPr>
        <w:rPr>
          <w:lang w:val="en-US"/>
        </w:rPr>
        <w:sectPr w:rsidR="00EA589D" w:rsidRPr="00C03B2B" w:rsidSect="007E568A">
          <w:headerReference w:type="default" r:id="rId14"/>
          <w:pgSz w:w="11906" w:h="16838"/>
          <w:pgMar w:top="1418" w:right="1134" w:bottom="1134" w:left="1701" w:header="709" w:footer="709" w:gutter="0"/>
          <w:pgNumType w:fmt="upperRoman"/>
          <w:cols w:space="708"/>
          <w:titlePg/>
          <w:docGrid w:linePitch="360"/>
        </w:sectPr>
      </w:pPr>
    </w:p>
    <w:p w14:paraId="65EB5722" w14:textId="77777777" w:rsidR="009A2ACE" w:rsidRPr="00C03B2B" w:rsidRDefault="00094606" w:rsidP="00EA589D">
      <w:pPr>
        <w:pStyle w:val="Heading1"/>
        <w:rPr>
          <w:lang w:val="en-US"/>
        </w:rPr>
      </w:pPr>
      <w:bookmarkStart w:id="321" w:name="_Toc155256819"/>
      <w:r w:rsidRPr="00C03B2B">
        <w:rPr>
          <w:lang w:val="en-US"/>
        </w:rPr>
        <w:lastRenderedPageBreak/>
        <w:t>Introduction</w:t>
      </w:r>
      <w:bookmarkEnd w:id="321"/>
    </w:p>
    <w:p w14:paraId="107A9F07" w14:textId="77777777" w:rsidR="00604FD4" w:rsidRDefault="00094606" w:rsidP="00604FD4">
      <w:pPr>
        <w:pStyle w:val="Heading2"/>
        <w:rPr>
          <w:lang w:val="en-US"/>
        </w:rPr>
      </w:pPr>
      <w:bookmarkStart w:id="322" w:name="_Toc155256820"/>
      <w:r w:rsidRPr="00C03B2B">
        <w:rPr>
          <w:lang w:val="en-US"/>
        </w:rPr>
        <w:t>Objectives and Guiding Questions</w:t>
      </w:r>
      <w:bookmarkEnd w:id="322"/>
    </w:p>
    <w:p w14:paraId="44E8E2BC" w14:textId="77777777" w:rsidR="003A3FE0" w:rsidRDefault="002F177B" w:rsidP="002F177B">
      <w:pPr>
        <w:rPr>
          <w:lang w:val="en-US"/>
        </w:rPr>
      </w:pPr>
      <w:r>
        <w:rPr>
          <w:lang w:val="en-US"/>
        </w:rPr>
        <w:t>With my project I a</w:t>
      </w:r>
      <w:r w:rsidR="00C34905">
        <w:rPr>
          <w:lang w:val="en-US"/>
        </w:rPr>
        <w:t>i</w:t>
      </w:r>
      <w:r>
        <w:rPr>
          <w:lang w:val="en-US"/>
        </w:rPr>
        <w:t>m to develop two games that are varia</w:t>
      </w:r>
      <w:r w:rsidR="003A3FE0">
        <w:rPr>
          <w:lang w:val="en-US"/>
        </w:rPr>
        <w:t>tions</w:t>
      </w:r>
      <w:r>
        <w:rPr>
          <w:lang w:val="en-US"/>
        </w:rPr>
        <w:t xml:space="preserve"> of the original chess game.</w:t>
      </w:r>
      <w:r w:rsidR="00C34905">
        <w:rPr>
          <w:lang w:val="en-US"/>
        </w:rPr>
        <w:t xml:space="preserve"> The variations I came up with are called “Color Chess” and “Chaotic Chess”</w:t>
      </w:r>
      <w:r w:rsidR="003A3FE0">
        <w:rPr>
          <w:lang w:val="en-US"/>
        </w:rPr>
        <w:t xml:space="preserve">. </w:t>
      </w:r>
      <w:r w:rsidR="003A3FE0" w:rsidRPr="003A3FE0">
        <w:rPr>
          <w:lang w:val="en-US"/>
        </w:rPr>
        <w:t>The rules of these games are described later in this paper.</w:t>
      </w:r>
    </w:p>
    <w:p w14:paraId="1303AD81" w14:textId="327AA4F0" w:rsidR="003A3FE0" w:rsidRDefault="00C34905" w:rsidP="002F177B">
      <w:pPr>
        <w:rPr>
          <w:lang w:val="en-US"/>
        </w:rPr>
      </w:pPr>
      <w:r>
        <w:rPr>
          <w:lang w:val="en-US"/>
        </w:rPr>
        <w:t>I will write a program for each of these game modes, utilizing a</w:t>
      </w:r>
      <w:r w:rsidR="00162107">
        <w:rPr>
          <w:lang w:val="en-US"/>
        </w:rPr>
        <w:t xml:space="preserve">n existing </w:t>
      </w:r>
      <w:r>
        <w:rPr>
          <w:lang w:val="en-US"/>
        </w:rPr>
        <w:t>standard chess code</w:t>
      </w:r>
      <w:r w:rsidR="00162107">
        <w:rPr>
          <w:lang w:val="en-US"/>
        </w:rPr>
        <w:t xml:space="preserve"> as a foundation</w:t>
      </w:r>
      <w:r>
        <w:rPr>
          <w:lang w:val="en-US"/>
        </w:rPr>
        <w:t xml:space="preserve">. </w:t>
      </w:r>
      <w:r w:rsidR="003A3FE0" w:rsidRPr="003A3FE0">
        <w:rPr>
          <w:lang w:val="en-US"/>
        </w:rPr>
        <w:t xml:space="preserve">The programs </w:t>
      </w:r>
      <w:r w:rsidR="00162107" w:rsidRPr="003A3FE0">
        <w:rPr>
          <w:lang w:val="en-US"/>
        </w:rPr>
        <w:t>need</w:t>
      </w:r>
      <w:r w:rsidR="00162107">
        <w:rPr>
          <w:lang w:val="en-US"/>
        </w:rPr>
        <w:t xml:space="preserve"> to </w:t>
      </w:r>
      <w:r w:rsidR="00364645">
        <w:rPr>
          <w:lang w:val="en-US"/>
        </w:rPr>
        <w:t xml:space="preserve">check </w:t>
      </w:r>
      <w:r w:rsidR="003A3FE0" w:rsidRPr="003A3FE0">
        <w:rPr>
          <w:lang w:val="en-US"/>
        </w:rPr>
        <w:t>that the players’ moves are legit i.e. do not break the rules of the game</w:t>
      </w:r>
      <w:r w:rsidR="003A3FE0">
        <w:rPr>
          <w:lang w:val="en-US"/>
        </w:rPr>
        <w:t xml:space="preserve">. </w:t>
      </w:r>
      <w:r w:rsidR="003A3FE0" w:rsidRPr="003A3FE0">
        <w:rPr>
          <w:lang w:val="en-US"/>
        </w:rPr>
        <w:t>This in turn requires computation of the valid moves for each chess piece</w:t>
      </w:r>
      <w:r w:rsidR="003A3FE0">
        <w:rPr>
          <w:lang w:val="en-US"/>
        </w:rPr>
        <w:t>.</w:t>
      </w:r>
      <w:del w:id="323" w:author="Attila Vizhanyo" w:date="2024-01-04T12:46:00Z">
        <w:r w:rsidR="00364645" w:rsidDel="003461B2">
          <w:rPr>
            <w:lang w:val="en-US"/>
          </w:rPr>
          <w:delText xml:space="preserve"> This computation has already been established in the initial </w:delText>
        </w:r>
      </w:del>
      <w:del w:id="324" w:author="Attila Vizhanyo" w:date="2024-01-04T10:44:00Z">
        <w:r w:rsidR="00364645" w:rsidDel="00D56E0A">
          <w:rPr>
            <w:lang w:val="en-US"/>
          </w:rPr>
          <w:delText>program,</w:delText>
        </w:r>
      </w:del>
      <w:del w:id="325" w:author="Attila Vizhanyo" w:date="2024-01-04T12:46:00Z">
        <w:r w:rsidR="00364645" w:rsidDel="003461B2">
          <w:rPr>
            <w:lang w:val="en-US"/>
          </w:rPr>
          <w:delText xml:space="preserve"> however it must be modified to support the variants.</w:delText>
        </w:r>
      </w:del>
    </w:p>
    <w:p w14:paraId="5A9706BE" w14:textId="3790ABFC" w:rsidR="002F177B" w:rsidRDefault="00C34905" w:rsidP="002F177B">
      <w:pPr>
        <w:rPr>
          <w:lang w:val="en-US"/>
        </w:rPr>
      </w:pPr>
      <w:r>
        <w:rPr>
          <w:lang w:val="en-US"/>
        </w:rPr>
        <w:t>The program should be visually displayed on a screen, using a GUI</w:t>
      </w:r>
      <w:r w:rsidR="00D178BB">
        <w:rPr>
          <w:lang w:val="en-US"/>
        </w:rPr>
        <w:t>. This way the user can view the current position of the board and submit his input, by clicking on the relevant squares.</w:t>
      </w:r>
    </w:p>
    <w:p w14:paraId="66927D3F" w14:textId="397A3FC3" w:rsidR="003A3FE0" w:rsidRPr="002F177B" w:rsidRDefault="003A3FE0" w:rsidP="002F177B">
      <w:pPr>
        <w:rPr>
          <w:lang w:val="en-US"/>
        </w:rPr>
      </w:pPr>
      <w:r w:rsidRPr="003A3FE0">
        <w:rPr>
          <w:lang w:val="en-US"/>
        </w:rPr>
        <w:t>In general, chess programs come in two different forms: either they allow two players to play against each other, or one player to play against the computer. I chose the two-player model to avoid having to implement a chess engine capable of generating moves, which would be beyond my skills and experience.</w:t>
      </w:r>
      <w:del w:id="326" w:author="Attila Vizhanyo" w:date="2024-01-04T12:47:00Z">
        <w:r w:rsidDel="002E05BD">
          <w:rPr>
            <w:lang w:val="en-US"/>
          </w:rPr>
          <w:delText xml:space="preserve"> The chess variants cannot function online, meaning the two players must share the same device while playing.</w:delText>
        </w:r>
      </w:del>
    </w:p>
    <w:p w14:paraId="4B3383B1" w14:textId="05DFCB19" w:rsidR="009A2ACE" w:rsidRPr="00C03B2B" w:rsidRDefault="00094606" w:rsidP="00EA589D">
      <w:pPr>
        <w:pStyle w:val="Heading2"/>
        <w:rPr>
          <w:lang w:val="en-US"/>
        </w:rPr>
      </w:pPr>
      <w:bookmarkStart w:id="327" w:name="_Toc155187851"/>
      <w:bookmarkStart w:id="328" w:name="_Toc155187921"/>
      <w:bookmarkStart w:id="329" w:name="_Toc155187989"/>
      <w:bookmarkStart w:id="330" w:name="_Toc155188055"/>
      <w:bookmarkStart w:id="331" w:name="_Toc155188121"/>
      <w:bookmarkStart w:id="332" w:name="_Toc155187852"/>
      <w:bookmarkStart w:id="333" w:name="_Toc155187922"/>
      <w:bookmarkStart w:id="334" w:name="_Toc155187990"/>
      <w:bookmarkStart w:id="335" w:name="_Toc155188056"/>
      <w:bookmarkStart w:id="336" w:name="_Toc155188122"/>
      <w:bookmarkStart w:id="337" w:name="_Toc155187853"/>
      <w:bookmarkStart w:id="338" w:name="_Toc155187923"/>
      <w:bookmarkStart w:id="339" w:name="_Toc155187991"/>
      <w:bookmarkStart w:id="340" w:name="_Toc155188057"/>
      <w:bookmarkStart w:id="341" w:name="_Toc155188123"/>
      <w:bookmarkStart w:id="342" w:name="_Toc155187854"/>
      <w:bookmarkStart w:id="343" w:name="_Toc155187924"/>
      <w:bookmarkStart w:id="344" w:name="_Toc155187992"/>
      <w:bookmarkStart w:id="345" w:name="_Toc155188058"/>
      <w:bookmarkStart w:id="346" w:name="_Toc155188124"/>
      <w:bookmarkStart w:id="347" w:name="_Toc155187855"/>
      <w:bookmarkStart w:id="348" w:name="_Toc155187925"/>
      <w:bookmarkStart w:id="349" w:name="_Toc155187993"/>
      <w:bookmarkStart w:id="350" w:name="_Toc155188059"/>
      <w:bookmarkStart w:id="351" w:name="_Toc155188125"/>
      <w:bookmarkStart w:id="352" w:name="_Toc155187856"/>
      <w:bookmarkStart w:id="353" w:name="_Toc155187926"/>
      <w:bookmarkStart w:id="354" w:name="_Toc155187994"/>
      <w:bookmarkStart w:id="355" w:name="_Toc155188060"/>
      <w:bookmarkStart w:id="356" w:name="_Toc155188126"/>
      <w:bookmarkStart w:id="357" w:name="_Toc155256821"/>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C03B2B">
        <w:rPr>
          <w:lang w:val="en-US"/>
        </w:rPr>
        <w:t>Procedure and Method</w:t>
      </w:r>
      <w:bookmarkEnd w:id="357"/>
    </w:p>
    <w:p w14:paraId="54BEBA7D" w14:textId="77777777" w:rsidR="00387C0A" w:rsidRDefault="00387C0A" w:rsidP="00387C0A">
      <w:pPr>
        <w:rPr>
          <w:lang w:val="en-US"/>
        </w:rPr>
      </w:pPr>
      <w:r>
        <w:rPr>
          <w:lang w:val="en-US"/>
        </w:rPr>
        <w:t>To realize the project, I took an existing chess program, and extended with additional functionality to implement the required rules of the chess variations.</w:t>
      </w:r>
    </w:p>
    <w:p w14:paraId="34052693" w14:textId="5326CE3B" w:rsidR="00387C0A" w:rsidRPr="00F35076" w:rsidRDefault="00387C0A" w:rsidP="00387C0A">
      <w:pPr>
        <w:rPr>
          <w:lang w:val="en-US"/>
        </w:rPr>
      </w:pPr>
      <w:r>
        <w:rPr>
          <w:lang w:val="en-US"/>
        </w:rPr>
        <w:t>First,</w:t>
      </w:r>
      <w:r w:rsidRPr="00F35076">
        <w:rPr>
          <w:lang w:val="en-US"/>
        </w:rPr>
        <w:t xml:space="preserve"> I </w:t>
      </w:r>
      <w:r>
        <w:rPr>
          <w:lang w:val="en-US"/>
        </w:rPr>
        <w:t xml:space="preserve">needed </w:t>
      </w:r>
      <w:r w:rsidRPr="00F35076">
        <w:rPr>
          <w:lang w:val="en-US"/>
        </w:rPr>
        <w:t xml:space="preserve">to </w:t>
      </w:r>
      <w:r>
        <w:rPr>
          <w:lang w:val="en-US"/>
        </w:rPr>
        <w:t>choose a</w:t>
      </w:r>
      <w:r w:rsidRPr="00F35076">
        <w:rPr>
          <w:lang w:val="en-US"/>
        </w:rPr>
        <w:t xml:space="preserve"> programming language </w:t>
      </w:r>
      <w:r>
        <w:rPr>
          <w:lang w:val="en-US"/>
        </w:rPr>
        <w:t>for my project</w:t>
      </w:r>
      <w:r w:rsidRPr="00F35076">
        <w:rPr>
          <w:lang w:val="en-US"/>
        </w:rPr>
        <w:t xml:space="preserve">. Since I had little </w:t>
      </w:r>
      <w:r>
        <w:rPr>
          <w:lang w:val="en-US"/>
        </w:rPr>
        <w:t xml:space="preserve">prior </w:t>
      </w:r>
      <w:r w:rsidRPr="00F35076">
        <w:rPr>
          <w:lang w:val="en-US"/>
        </w:rPr>
        <w:t xml:space="preserve">knowledge about programming, I opted for an easy to understand </w:t>
      </w:r>
      <w:r>
        <w:rPr>
          <w:lang w:val="en-US"/>
        </w:rPr>
        <w:t>yet powerful</w:t>
      </w:r>
      <w:r w:rsidRPr="00F35076">
        <w:rPr>
          <w:lang w:val="en-US"/>
        </w:rPr>
        <w:t xml:space="preserve"> </w:t>
      </w:r>
      <w:r>
        <w:rPr>
          <w:lang w:val="en-US"/>
        </w:rPr>
        <w:t>programming</w:t>
      </w:r>
      <w:r w:rsidRPr="00F35076">
        <w:rPr>
          <w:lang w:val="en-US"/>
        </w:rPr>
        <w:t xml:space="preserve"> language. Python is one of the most well-known programming languages, </w:t>
      </w:r>
      <w:r>
        <w:rPr>
          <w:lang w:val="en-US"/>
        </w:rPr>
        <w:t xml:space="preserve">commonly used for many different applications, such as </w:t>
      </w:r>
      <w:r w:rsidRPr="003A0B1A">
        <w:rPr>
          <w:lang w:val="en-US"/>
        </w:rPr>
        <w:t>web development (server-side),</w:t>
      </w:r>
      <w:r>
        <w:rPr>
          <w:lang w:val="en-US"/>
        </w:rPr>
        <w:t xml:space="preserve"> desktop </w:t>
      </w:r>
      <w:r w:rsidRPr="003A0B1A">
        <w:rPr>
          <w:lang w:val="en-US"/>
        </w:rPr>
        <w:t>software development,</w:t>
      </w:r>
      <w:r>
        <w:rPr>
          <w:lang w:val="en-US"/>
        </w:rPr>
        <w:t xml:space="preserve"> </w:t>
      </w:r>
      <w:r w:rsidRPr="003A0B1A">
        <w:rPr>
          <w:lang w:val="en-US"/>
        </w:rPr>
        <w:t>mathematics,</w:t>
      </w:r>
      <w:r>
        <w:rPr>
          <w:lang w:val="en-US"/>
        </w:rPr>
        <w:t xml:space="preserve"> </w:t>
      </w:r>
      <w:r w:rsidRPr="003A0B1A">
        <w:rPr>
          <w:lang w:val="en-US"/>
        </w:rPr>
        <w:t>system scripting</w:t>
      </w:r>
      <w:r>
        <w:rPr>
          <w:lang w:val="en-US"/>
        </w:rPr>
        <w:t>, etc.</w:t>
      </w:r>
      <w:r w:rsidRPr="00F35076">
        <w:rPr>
          <w:lang w:val="en-US"/>
        </w:rPr>
        <w:t xml:space="preserve"> I started </w:t>
      </w:r>
      <w:r>
        <w:rPr>
          <w:lang w:val="en-US"/>
        </w:rPr>
        <w:t>learning Python</w:t>
      </w:r>
      <w:r w:rsidRPr="00F35076">
        <w:rPr>
          <w:lang w:val="en-US"/>
        </w:rPr>
        <w:t xml:space="preserve"> </w:t>
      </w:r>
      <w:r>
        <w:rPr>
          <w:lang w:val="en-US"/>
        </w:rPr>
        <w:t>using</w:t>
      </w:r>
      <w:r w:rsidRPr="00F35076">
        <w:rPr>
          <w:lang w:val="en-US"/>
        </w:rPr>
        <w:t xml:space="preserve"> a tutorial </w:t>
      </w:r>
      <w:r>
        <w:rPr>
          <w:lang w:val="en-US"/>
        </w:rPr>
        <w:t xml:space="preserve">video </w:t>
      </w:r>
      <w:r w:rsidRPr="00F35076">
        <w:rPr>
          <w:lang w:val="en-US"/>
        </w:rPr>
        <w:t>I found on YouTube</w:t>
      </w:r>
      <w:r>
        <w:rPr>
          <w:lang w:val="en-US"/>
        </w:rPr>
        <w:t xml:space="preserve"> </w:t>
      </w:r>
      <w:sdt>
        <w:sdtPr>
          <w:rPr>
            <w:lang w:val="en-US"/>
          </w:rPr>
          <w:id w:val="-760450075"/>
          <w:citation/>
        </w:sdtPr>
        <w:sdtContent>
          <w:r w:rsidR="00906D3E">
            <w:rPr>
              <w:lang w:val="en-US"/>
            </w:rPr>
            <w:fldChar w:fldCharType="begin"/>
          </w:r>
          <w:r w:rsidR="00710DA0">
            <w:rPr>
              <w:lang w:val="en-US"/>
            </w:rPr>
            <w:instrText xml:space="preserve">CITATION Bro21 \l 4108 </w:instrText>
          </w:r>
          <w:r w:rsidR="00906D3E">
            <w:rPr>
              <w:lang w:val="en-US"/>
            </w:rPr>
            <w:fldChar w:fldCharType="separate"/>
          </w:r>
          <w:ins w:id="358" w:author="Attila Vizhanyo" w:date="2024-01-04T10:33:00Z">
            <w:r w:rsidR="00632C07" w:rsidRPr="00632C07">
              <w:rPr>
                <w:noProof/>
                <w:lang w:val="en-US"/>
                <w:rPrChange w:id="359" w:author="Attila Vizhanyo" w:date="2024-01-04T10:33:00Z">
                  <w:rPr>
                    <w:lang w:val="fr-CH"/>
                  </w:rPr>
                </w:rPrChange>
              </w:rPr>
              <w:t>(Bro, 2021)</w:t>
            </w:r>
          </w:ins>
          <w:del w:id="360" w:author="Attila Vizhanyo" w:date="2024-01-04T10:33:00Z">
            <w:r w:rsidR="00710DA0" w:rsidRPr="00710DA0" w:rsidDel="00632C07">
              <w:rPr>
                <w:noProof/>
                <w:lang w:val="en-US"/>
              </w:rPr>
              <w:delText>(Bro, 2021)</w:delText>
            </w:r>
          </w:del>
          <w:r w:rsidR="00906D3E">
            <w:rPr>
              <w:lang w:val="en-US"/>
            </w:rPr>
            <w:fldChar w:fldCharType="end"/>
          </w:r>
        </w:sdtContent>
      </w:sdt>
      <w:r w:rsidRPr="00F35076">
        <w:rPr>
          <w:lang w:val="en-US"/>
        </w:rPr>
        <w:t xml:space="preserve">. The author explains the basic </w:t>
      </w:r>
      <w:r>
        <w:rPr>
          <w:lang w:val="en-US"/>
        </w:rPr>
        <w:t>features</w:t>
      </w:r>
      <w:r w:rsidRPr="00F35076">
        <w:rPr>
          <w:lang w:val="en-US"/>
        </w:rPr>
        <w:t xml:space="preserve"> of Python and reinforces the information with step-by-step projects. </w:t>
      </w:r>
      <w:r>
        <w:rPr>
          <w:lang w:val="en-US"/>
        </w:rPr>
        <w:t xml:space="preserve">In addition, I also found it </w:t>
      </w:r>
      <w:r w:rsidR="00906D3E">
        <w:rPr>
          <w:lang w:val="en-US"/>
        </w:rPr>
        <w:t>helpful</w:t>
      </w:r>
      <w:r>
        <w:rPr>
          <w:lang w:val="en-US"/>
        </w:rPr>
        <w:t xml:space="preserve"> to go through the Python Tutorial provided by W3 Schools</w:t>
      </w:r>
      <w:r w:rsidR="00906D3E">
        <w:rPr>
          <w:lang w:val="en-US"/>
        </w:rPr>
        <w:t xml:space="preserve"> </w:t>
      </w:r>
      <w:sdt>
        <w:sdtPr>
          <w:rPr>
            <w:lang w:val="en-US"/>
          </w:rPr>
          <w:id w:val="1652019508"/>
          <w:citation/>
        </w:sdtPr>
        <w:sdtContent>
          <w:r w:rsidR="00906D3E">
            <w:rPr>
              <w:lang w:val="en-US"/>
            </w:rPr>
            <w:fldChar w:fldCharType="begin"/>
          </w:r>
          <w:r w:rsidR="00D67E74">
            <w:rPr>
              <w:lang w:val="en-US"/>
            </w:rPr>
            <w:instrText xml:space="preserve">CITATION W3S4 \l 4108 </w:instrText>
          </w:r>
          <w:r w:rsidR="00906D3E">
            <w:rPr>
              <w:lang w:val="en-US"/>
            </w:rPr>
            <w:fldChar w:fldCharType="separate"/>
          </w:r>
          <w:ins w:id="361" w:author="Attila Vizhanyo" w:date="2024-01-04T10:33:00Z">
            <w:r w:rsidR="00632C07" w:rsidRPr="00632C07">
              <w:rPr>
                <w:noProof/>
                <w:lang w:val="en-US"/>
                <w:rPrChange w:id="362" w:author="Attila Vizhanyo" w:date="2024-01-04T10:33:00Z">
                  <w:rPr>
                    <w:lang w:val="fr-CH"/>
                  </w:rPr>
                </w:rPrChange>
              </w:rPr>
              <w:t>(Data, Default, s.d.)</w:t>
            </w:r>
          </w:ins>
          <w:del w:id="363" w:author="Attila Vizhanyo" w:date="2024-01-04T10:33:00Z">
            <w:r w:rsidR="00D67E74" w:rsidRPr="00D67E74" w:rsidDel="00632C07">
              <w:rPr>
                <w:noProof/>
                <w:lang w:val="en-US"/>
              </w:rPr>
              <w:delText>(Data, Default, s.d.)</w:delText>
            </w:r>
          </w:del>
          <w:r w:rsidR="00906D3E">
            <w:rPr>
              <w:lang w:val="en-US"/>
            </w:rPr>
            <w:fldChar w:fldCharType="end"/>
          </w:r>
        </w:sdtContent>
      </w:sdt>
      <w:r w:rsidR="00906D3E">
        <w:rPr>
          <w:lang w:val="en-US"/>
        </w:rPr>
        <w:t>.</w:t>
      </w:r>
    </w:p>
    <w:p w14:paraId="44A5B516" w14:textId="5A2329D9" w:rsidR="00387C0A" w:rsidRPr="00F35076" w:rsidRDefault="00387C0A" w:rsidP="00387C0A">
      <w:pPr>
        <w:rPr>
          <w:lang w:val="en-US"/>
        </w:rPr>
      </w:pPr>
      <w:r w:rsidRPr="00F35076">
        <w:rPr>
          <w:lang w:val="en-US"/>
        </w:rPr>
        <w:t xml:space="preserve">Next, I </w:t>
      </w:r>
      <w:r>
        <w:rPr>
          <w:lang w:val="en-US"/>
        </w:rPr>
        <w:t>needed to find</w:t>
      </w:r>
      <w:r w:rsidRPr="00F35076">
        <w:rPr>
          <w:lang w:val="en-US"/>
        </w:rPr>
        <w:t xml:space="preserve"> a chess </w:t>
      </w:r>
      <w:r>
        <w:rPr>
          <w:lang w:val="en-US"/>
        </w:rPr>
        <w:t>program written in Python</w:t>
      </w:r>
      <w:r w:rsidRPr="00F35076">
        <w:rPr>
          <w:lang w:val="en-US"/>
        </w:rPr>
        <w:t xml:space="preserve">, </w:t>
      </w:r>
      <w:r>
        <w:rPr>
          <w:lang w:val="en-US"/>
        </w:rPr>
        <w:t>which</w:t>
      </w:r>
      <w:r w:rsidRPr="00F35076">
        <w:rPr>
          <w:lang w:val="en-US"/>
        </w:rPr>
        <w:t xml:space="preserve"> I could understand well and </w:t>
      </w:r>
      <w:r>
        <w:rPr>
          <w:lang w:val="en-US"/>
        </w:rPr>
        <w:t>extend</w:t>
      </w:r>
      <w:r w:rsidRPr="00F35076">
        <w:rPr>
          <w:lang w:val="en-US"/>
        </w:rPr>
        <w:t xml:space="preserve"> </w:t>
      </w:r>
      <w:r>
        <w:rPr>
          <w:lang w:val="en-US"/>
        </w:rPr>
        <w:t xml:space="preserve">easily </w:t>
      </w:r>
      <w:r w:rsidRPr="00F35076">
        <w:rPr>
          <w:lang w:val="en-US"/>
        </w:rPr>
        <w:t xml:space="preserve">to create new chess variations. I found my way over to GitHub where thousands of programmers </w:t>
      </w:r>
      <w:r>
        <w:rPr>
          <w:lang w:val="en-US"/>
        </w:rPr>
        <w:t>share</w:t>
      </w:r>
      <w:r w:rsidRPr="00F35076">
        <w:rPr>
          <w:lang w:val="en-US"/>
        </w:rPr>
        <w:t xml:space="preserve"> their code with the world. After looking through dozens of chess programs, I finally found one</w:t>
      </w:r>
      <w:r>
        <w:rPr>
          <w:lang w:val="en-US"/>
        </w:rPr>
        <w:t xml:space="preserve"> which</w:t>
      </w:r>
      <w:r w:rsidRPr="00F35076">
        <w:rPr>
          <w:lang w:val="en-US"/>
        </w:rPr>
        <w:t xml:space="preserve"> </w:t>
      </w:r>
      <w:r>
        <w:rPr>
          <w:lang w:val="en-US"/>
        </w:rPr>
        <w:t xml:space="preserve">was easy to extend and covered my requirements </w:t>
      </w:r>
      <w:sdt>
        <w:sdtPr>
          <w:rPr>
            <w:lang w:val="en-US"/>
          </w:rPr>
          <w:id w:val="-2090999635"/>
          <w:citation/>
        </w:sdtPr>
        <w:sdtContent>
          <w:r w:rsidR="003400A2">
            <w:rPr>
              <w:lang w:val="en-US"/>
            </w:rPr>
            <w:fldChar w:fldCharType="begin"/>
          </w:r>
          <w:r w:rsidR="003400A2" w:rsidRPr="003400A2">
            <w:rPr>
              <w:lang w:val="en-US"/>
            </w:rPr>
            <w:instrText xml:space="preserve"> CITATION j0020 \l 4108 </w:instrText>
          </w:r>
          <w:r w:rsidR="003400A2">
            <w:rPr>
              <w:lang w:val="en-US"/>
            </w:rPr>
            <w:fldChar w:fldCharType="separate"/>
          </w:r>
          <w:ins w:id="364" w:author="Attila Vizhanyo" w:date="2024-01-04T10:33:00Z">
            <w:r w:rsidR="00632C07" w:rsidRPr="00632C07">
              <w:rPr>
                <w:noProof/>
                <w:lang w:val="en-US"/>
                <w:rPrChange w:id="365" w:author="Attila Vizhanyo" w:date="2024-01-04T10:33:00Z">
                  <w:rPr>
                    <w:lang w:val="fr-CH"/>
                  </w:rPr>
                </w:rPrChange>
              </w:rPr>
              <w:t>(j00nas, 2020)</w:t>
            </w:r>
          </w:ins>
          <w:del w:id="366" w:author="Attila Vizhanyo" w:date="2024-01-04T10:33:00Z">
            <w:r w:rsidR="003400A2" w:rsidRPr="003400A2" w:rsidDel="00632C07">
              <w:rPr>
                <w:noProof/>
                <w:lang w:val="en-US"/>
              </w:rPr>
              <w:delText>(j00nas, 2020)</w:delText>
            </w:r>
          </w:del>
          <w:r w:rsidR="003400A2">
            <w:rPr>
              <w:lang w:val="en-US"/>
            </w:rPr>
            <w:fldChar w:fldCharType="end"/>
          </w:r>
        </w:sdtContent>
      </w:sdt>
      <w:r w:rsidRPr="00F35076">
        <w:rPr>
          <w:lang w:val="en-US"/>
        </w:rPr>
        <w:t xml:space="preserve">. </w:t>
      </w:r>
    </w:p>
    <w:p w14:paraId="2420E51C" w14:textId="07BB4C19" w:rsidR="00387C0A" w:rsidRDefault="00387C0A" w:rsidP="00387C0A">
      <w:pPr>
        <w:rPr>
          <w:lang w:val="en-US"/>
        </w:rPr>
      </w:pPr>
      <w:r>
        <w:rPr>
          <w:lang w:val="en-US"/>
        </w:rPr>
        <w:t>I decided to manage the source code of my project in GitHub. Using a version control tool, such as GitHub has many benefits:</w:t>
      </w:r>
      <w:r w:rsidR="005C6B46">
        <w:rPr>
          <w:lang w:val="en-US"/>
        </w:rPr>
        <w:t xml:space="preserve"> </w:t>
      </w:r>
      <w:r w:rsidR="005C6B46" w:rsidRPr="005C6B46">
        <w:rPr>
          <w:lang w:val="en-US"/>
        </w:rPr>
        <w:t>branching and merging for parallel development, detailed code history for tracking changes, and issue tracking for efficient project management.</w:t>
      </w:r>
      <w:r w:rsidR="005C6B46">
        <w:rPr>
          <w:lang w:val="en-US"/>
        </w:rPr>
        <w:t xml:space="preserve"> </w:t>
      </w:r>
      <w:r>
        <w:rPr>
          <w:lang w:val="en-US"/>
        </w:rPr>
        <w:t>Program source files in GitHub are stored in so called repositories. I have created two new repositories for my project: one repository for each chess variation and imported the original chess code in each one. Now I was ready to make modifications to the original program code and store each developed version safely in the cloud during the entire course of the project.</w:t>
      </w:r>
    </w:p>
    <w:p w14:paraId="7B3CC596" w14:textId="77777777" w:rsidR="00387C0A" w:rsidRDefault="00387C0A" w:rsidP="00E30733">
      <w:pPr>
        <w:keepNext/>
        <w:jc w:val="center"/>
      </w:pPr>
      <w:r>
        <w:rPr>
          <w:noProof/>
          <w:lang w:val="en-US"/>
        </w:rPr>
        <w:lastRenderedPageBreak/>
        <w:drawing>
          <wp:inline distT="0" distB="0" distL="0" distR="0" wp14:anchorId="239C931E" wp14:editId="5522DD03">
            <wp:extent cx="5722347" cy="3379041"/>
            <wp:effectExtent l="0" t="0" r="5715" b="0"/>
            <wp:docPr id="53737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4066" name="Picture 1"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24181" t="14372" r="25432" b="32728"/>
                    <a:stretch/>
                  </pic:blipFill>
                  <pic:spPr bwMode="auto">
                    <a:xfrm>
                      <a:off x="0" y="0"/>
                      <a:ext cx="5818231" cy="3435660"/>
                    </a:xfrm>
                    <a:prstGeom prst="rect">
                      <a:avLst/>
                    </a:prstGeom>
                    <a:ln>
                      <a:noFill/>
                    </a:ln>
                    <a:extLst>
                      <a:ext uri="{53640926-AAD7-44D8-BBD7-CCE9431645EC}">
                        <a14:shadowObscured xmlns:a14="http://schemas.microsoft.com/office/drawing/2010/main"/>
                      </a:ext>
                    </a:extLst>
                  </pic:spPr>
                </pic:pic>
              </a:graphicData>
            </a:graphic>
          </wp:inline>
        </w:drawing>
      </w:r>
    </w:p>
    <w:p w14:paraId="35B235E6" w14:textId="16CFAFA7" w:rsidR="00387C0A" w:rsidRDefault="00387C0A" w:rsidP="00E30733">
      <w:pPr>
        <w:pStyle w:val="Caption"/>
        <w:jc w:val="center"/>
        <w:rPr>
          <w:lang w:val="en-US"/>
        </w:rPr>
      </w:pPr>
      <w:bookmarkStart w:id="367" w:name="_Toc155256869"/>
      <w:r w:rsidRPr="00E30733">
        <w:rPr>
          <w:lang w:val="en-US"/>
        </w:rPr>
        <w:t xml:space="preserve">Figure </w:t>
      </w:r>
      <w:r>
        <w:fldChar w:fldCharType="begin"/>
      </w:r>
      <w:r w:rsidRPr="00E30733">
        <w:rPr>
          <w:lang w:val="en-US"/>
        </w:rPr>
        <w:instrText xml:space="preserve"> SEQ Figure \* ARABIC </w:instrText>
      </w:r>
      <w:r>
        <w:fldChar w:fldCharType="separate"/>
      </w:r>
      <w:r w:rsidR="00BB26BF">
        <w:rPr>
          <w:noProof/>
          <w:lang w:val="en-US"/>
        </w:rPr>
        <w:t>3</w:t>
      </w:r>
      <w:r>
        <w:fldChar w:fldCharType="end"/>
      </w:r>
      <w:r w:rsidRPr="00E30733">
        <w:rPr>
          <w:lang w:val="en-US"/>
        </w:rPr>
        <w:t xml:space="preserve"> GitHub Chaotic Chess History</w:t>
      </w:r>
      <w:bookmarkEnd w:id="367"/>
    </w:p>
    <w:p w14:paraId="77AC87A0" w14:textId="2A00F621" w:rsidR="00387C0A" w:rsidDel="001E02E0" w:rsidRDefault="00387C0A" w:rsidP="00387C0A">
      <w:pPr>
        <w:rPr>
          <w:del w:id="368" w:author="Attila Vizhanyo" w:date="2024-01-04T10:54:00Z"/>
          <w:lang w:val="en-US"/>
        </w:rPr>
      </w:pPr>
      <w:r>
        <w:rPr>
          <w:lang w:val="en-US"/>
        </w:rPr>
        <w:t>Next, I needed to choose a development environment.</w:t>
      </w:r>
      <w:r w:rsidRPr="00F35076">
        <w:rPr>
          <w:lang w:val="en-US"/>
        </w:rPr>
        <w:t xml:space="preserve"> </w:t>
      </w:r>
      <w:r>
        <w:rPr>
          <w:lang w:val="en-US"/>
        </w:rPr>
        <w:t>V</w:t>
      </w:r>
      <w:r w:rsidRPr="00F35076">
        <w:rPr>
          <w:lang w:val="en-US"/>
        </w:rPr>
        <w:t xml:space="preserve">isual </w:t>
      </w:r>
      <w:r>
        <w:rPr>
          <w:lang w:val="en-US"/>
        </w:rPr>
        <w:t>S</w:t>
      </w:r>
      <w:r w:rsidRPr="00F35076">
        <w:rPr>
          <w:lang w:val="en-US"/>
        </w:rPr>
        <w:t xml:space="preserve">tudio </w:t>
      </w:r>
      <w:r>
        <w:rPr>
          <w:lang w:val="en-US"/>
        </w:rPr>
        <w:t>C</w:t>
      </w:r>
      <w:r w:rsidRPr="00F35076">
        <w:rPr>
          <w:lang w:val="en-US"/>
        </w:rPr>
        <w:t>ode</w:t>
      </w:r>
      <w:r>
        <w:rPr>
          <w:lang w:val="en-US"/>
        </w:rPr>
        <w:t xml:space="preserve"> (or simply Code) is a free integrated development environment, and</w:t>
      </w:r>
      <w:r w:rsidRPr="00F35076">
        <w:rPr>
          <w:lang w:val="en-US"/>
        </w:rPr>
        <w:t xml:space="preserve"> I </w:t>
      </w:r>
      <w:r>
        <w:rPr>
          <w:lang w:val="en-US"/>
        </w:rPr>
        <w:t>have made good experience with this tool previously in the school</w:t>
      </w:r>
      <w:r w:rsidRPr="00F35076">
        <w:rPr>
          <w:lang w:val="en-US"/>
        </w:rPr>
        <w:t xml:space="preserve">. </w:t>
      </w:r>
      <w:r>
        <w:rPr>
          <w:lang w:val="en-US"/>
        </w:rPr>
        <w:t xml:space="preserve">It </w:t>
      </w:r>
      <w:r w:rsidRPr="00F35076">
        <w:rPr>
          <w:lang w:val="en-US"/>
        </w:rPr>
        <w:t>support</w:t>
      </w:r>
      <w:r>
        <w:rPr>
          <w:lang w:val="en-US"/>
        </w:rPr>
        <w:t>s</w:t>
      </w:r>
      <w:r w:rsidRPr="00F35076">
        <w:rPr>
          <w:lang w:val="en-US"/>
        </w:rPr>
        <w:t xml:space="preserve"> a wide range of programming languages with loads of extensions. </w:t>
      </w:r>
      <w:r>
        <w:rPr>
          <w:lang w:val="en-US"/>
        </w:rPr>
        <w:t xml:space="preserve">Specifically, to use Code with Python, the Python extension must be used. I needed to install this Python extension, and the Python interpreter separately. Now I was ready to develop programs in Python, debug and execute the developed programs on my notebook, and also inspect my changes before committing and pushing them to the GitHub repository.  </w:t>
      </w:r>
    </w:p>
    <w:p w14:paraId="4D1A13E0" w14:textId="4AD4AD59" w:rsidR="00FA1AAC" w:rsidDel="001E02E0" w:rsidRDefault="00FA1AAC" w:rsidP="00387C0A">
      <w:pPr>
        <w:rPr>
          <w:del w:id="369" w:author="Attila Vizhanyo" w:date="2024-01-04T10:54:00Z"/>
          <w:lang w:val="en-US"/>
        </w:rPr>
      </w:pPr>
      <w:del w:id="370" w:author="Attila Vizhanyo" w:date="2024-01-04T10:53:00Z">
        <w:r w:rsidDel="001E02E0">
          <w:rPr>
            <w:noProof/>
            <w:lang w:val="en-US"/>
          </w:rPr>
          <w:drawing>
            <wp:inline distT="0" distB="0" distL="0" distR="0" wp14:anchorId="0D765B2D" wp14:editId="35EBADA0">
              <wp:extent cx="5777070" cy="3215816"/>
              <wp:effectExtent l="0" t="0" r="1905" b="0"/>
              <wp:docPr id="32610505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5058" name="Picture 2" descr="A screen 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r="26721" b="27476"/>
                      <a:stretch/>
                    </pic:blipFill>
                    <pic:spPr bwMode="auto">
                      <a:xfrm>
                        <a:off x="0" y="0"/>
                        <a:ext cx="5793306" cy="3224854"/>
                      </a:xfrm>
                      <a:prstGeom prst="rect">
                        <a:avLst/>
                      </a:prstGeom>
                      <a:ln>
                        <a:noFill/>
                      </a:ln>
                      <a:extLst>
                        <a:ext uri="{53640926-AAD7-44D8-BBD7-CCE9431645EC}">
                          <a14:shadowObscured xmlns:a14="http://schemas.microsoft.com/office/drawing/2010/main"/>
                        </a:ext>
                      </a:extLst>
                    </pic:spPr>
                  </pic:pic>
                </a:graphicData>
              </a:graphic>
            </wp:inline>
          </w:drawing>
        </w:r>
      </w:del>
    </w:p>
    <w:p w14:paraId="1FAC4288" w14:textId="77777777" w:rsidR="001E02E0" w:rsidRPr="00D829B7" w:rsidRDefault="001E02E0" w:rsidP="001E02E0">
      <w:pPr>
        <w:rPr>
          <w:ins w:id="371" w:author="Attila Vizhanyo" w:date="2024-01-04T10:54:00Z"/>
          <w:lang w:val="en-US"/>
          <w:rPrChange w:id="372" w:author="Attila Vizhanyo" w:date="2024-01-04T11:24:00Z">
            <w:rPr>
              <w:ins w:id="373" w:author="Attila Vizhanyo" w:date="2024-01-04T10:54:00Z"/>
            </w:rPr>
          </w:rPrChange>
        </w:rPr>
      </w:pPr>
    </w:p>
    <w:p w14:paraId="7CE03872" w14:textId="77777777" w:rsidR="001E02E0" w:rsidRDefault="001E02E0">
      <w:pPr>
        <w:keepNext/>
        <w:jc w:val="center"/>
        <w:rPr>
          <w:ins w:id="374" w:author="Attila Vizhanyo" w:date="2024-01-04T10:55:00Z"/>
        </w:rPr>
        <w:pPrChange w:id="375" w:author="Attila Vizhanyo" w:date="2024-01-04T10:55:00Z">
          <w:pPr/>
        </w:pPrChange>
      </w:pPr>
      <w:ins w:id="376" w:author="Attila Vizhanyo" w:date="2024-01-04T10:54:00Z">
        <w:r>
          <w:rPr>
            <w:noProof/>
          </w:rPr>
          <w:drawing>
            <wp:inline distT="0" distB="0" distL="0" distR="0" wp14:anchorId="3AA38704" wp14:editId="31518156">
              <wp:extent cx="5760085" cy="3128010"/>
              <wp:effectExtent l="0" t="0" r="5715" b="0"/>
              <wp:docPr id="18097992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9236" name="Picture 4"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6" b="3443"/>
                      <a:stretch/>
                    </pic:blipFill>
                    <pic:spPr bwMode="auto">
                      <a:xfrm>
                        <a:off x="0" y="0"/>
                        <a:ext cx="5760455" cy="3128211"/>
                      </a:xfrm>
                      <a:prstGeom prst="rect">
                        <a:avLst/>
                      </a:prstGeom>
                      <a:ln>
                        <a:noFill/>
                      </a:ln>
                      <a:extLst>
                        <a:ext uri="{53640926-AAD7-44D8-BBD7-CCE9431645EC}">
                          <a14:shadowObscured xmlns:a14="http://schemas.microsoft.com/office/drawing/2010/main"/>
                        </a:ext>
                      </a:extLst>
                    </pic:spPr>
                  </pic:pic>
                </a:graphicData>
              </a:graphic>
            </wp:inline>
          </w:drawing>
        </w:r>
      </w:ins>
    </w:p>
    <w:p w14:paraId="2BCAE9CB" w14:textId="347FC009" w:rsidR="001E02E0" w:rsidRPr="00D829B7" w:rsidRDefault="001E02E0">
      <w:pPr>
        <w:pStyle w:val="Caption"/>
        <w:jc w:val="center"/>
        <w:rPr>
          <w:ins w:id="377" w:author="Attila Vizhanyo" w:date="2024-01-04T10:54:00Z"/>
          <w:lang w:val="en-US"/>
          <w:rPrChange w:id="378" w:author="Attila Vizhanyo" w:date="2024-01-04T11:24:00Z">
            <w:rPr>
              <w:ins w:id="379" w:author="Attila Vizhanyo" w:date="2024-01-04T10:54:00Z"/>
            </w:rPr>
          </w:rPrChange>
        </w:rPr>
        <w:pPrChange w:id="380" w:author="Attila Vizhanyo" w:date="2024-01-04T10:56:00Z">
          <w:pPr/>
        </w:pPrChange>
      </w:pPr>
      <w:ins w:id="381" w:author="Attila Vizhanyo" w:date="2024-01-04T10:55:00Z">
        <w:r w:rsidRPr="00D829B7">
          <w:rPr>
            <w:lang w:val="en-US"/>
            <w:rPrChange w:id="382" w:author="Attila Vizhanyo" w:date="2024-01-04T11:24:00Z">
              <w:rPr>
                <w:i/>
                <w:iCs/>
              </w:rPr>
            </w:rPrChange>
          </w:rPr>
          <w:t xml:space="preserve">Figure </w:t>
        </w:r>
        <w:r>
          <w:fldChar w:fldCharType="begin"/>
        </w:r>
        <w:r w:rsidRPr="00D829B7">
          <w:rPr>
            <w:lang w:val="en-US"/>
            <w:rPrChange w:id="383" w:author="Attila Vizhanyo" w:date="2024-01-04T11:24:00Z">
              <w:rPr>
                <w:i/>
                <w:iCs/>
              </w:rPr>
            </w:rPrChange>
          </w:rPr>
          <w:instrText xml:space="preserve"> SEQ Figure \* ARABIC </w:instrText>
        </w:r>
      </w:ins>
      <w:r>
        <w:fldChar w:fldCharType="separate"/>
      </w:r>
      <w:ins w:id="384" w:author="Attila Vizhanyo" w:date="2024-01-04T11:49:00Z">
        <w:r w:rsidR="00BB26BF">
          <w:rPr>
            <w:noProof/>
            <w:lang w:val="en-US"/>
          </w:rPr>
          <w:t>4</w:t>
        </w:r>
      </w:ins>
      <w:ins w:id="385" w:author="Attila Vizhanyo" w:date="2024-01-04T10:55:00Z">
        <w:r>
          <w:fldChar w:fldCharType="end"/>
        </w:r>
        <w:r w:rsidRPr="00D829B7">
          <w:rPr>
            <w:lang w:val="en-US"/>
            <w:rPrChange w:id="386" w:author="Attila Vizhanyo" w:date="2024-01-04T11:24:00Z">
              <w:rPr>
                <w:i/>
                <w:iCs/>
              </w:rPr>
            </w:rPrChange>
          </w:rPr>
          <w:t xml:space="preserve"> Debugging in VsCode</w:t>
        </w:r>
      </w:ins>
    </w:p>
    <w:p w14:paraId="00BD1C2F" w14:textId="7A4E6022" w:rsidR="00387C0A" w:rsidRDefault="00387C0A" w:rsidP="001E02E0">
      <w:pPr>
        <w:rPr>
          <w:lang w:val="en-US"/>
        </w:rPr>
      </w:pPr>
      <w:r>
        <w:rPr>
          <w:lang w:val="en-US"/>
        </w:rPr>
        <w:t>However, I needed to</w:t>
      </w:r>
      <w:r w:rsidRPr="00F35076">
        <w:rPr>
          <w:lang w:val="en-US"/>
        </w:rPr>
        <w:t xml:space="preserve"> fully understand the </w:t>
      </w:r>
      <w:r>
        <w:rPr>
          <w:lang w:val="en-US"/>
        </w:rPr>
        <w:t xml:space="preserve">original program </w:t>
      </w:r>
      <w:r w:rsidRPr="00F35076">
        <w:rPr>
          <w:lang w:val="en-US"/>
        </w:rPr>
        <w:t xml:space="preserve">code </w:t>
      </w:r>
      <w:r>
        <w:rPr>
          <w:lang w:val="en-US"/>
        </w:rPr>
        <w:t>before making any changes</w:t>
      </w:r>
      <w:r w:rsidRPr="00F35076">
        <w:rPr>
          <w:lang w:val="en-US"/>
        </w:rPr>
        <w:t xml:space="preserve">. When I first inspected the code, it appeared very unclear and was difficult to understand. It </w:t>
      </w:r>
      <w:r>
        <w:rPr>
          <w:lang w:val="en-US"/>
        </w:rPr>
        <w:t>contained</w:t>
      </w:r>
      <w:r w:rsidRPr="00F35076">
        <w:rPr>
          <w:lang w:val="en-US"/>
        </w:rPr>
        <w:t xml:space="preserve"> a lot of </w:t>
      </w:r>
      <w:r>
        <w:rPr>
          <w:lang w:val="en-US"/>
        </w:rPr>
        <w:t xml:space="preserve">variables and </w:t>
      </w:r>
      <w:r w:rsidRPr="00F35076">
        <w:rPr>
          <w:lang w:val="en-US"/>
        </w:rPr>
        <w:t xml:space="preserve">functions </w:t>
      </w:r>
      <w:r>
        <w:rPr>
          <w:lang w:val="en-US"/>
        </w:rPr>
        <w:t xml:space="preserve">with </w:t>
      </w:r>
      <w:r w:rsidRPr="00F35076">
        <w:rPr>
          <w:lang w:val="en-US"/>
        </w:rPr>
        <w:t xml:space="preserve">a lot of code inside of them. </w:t>
      </w:r>
      <w:r>
        <w:rPr>
          <w:lang w:val="en-US"/>
        </w:rPr>
        <w:t>T</w:t>
      </w:r>
      <w:r w:rsidRPr="00F35076">
        <w:rPr>
          <w:lang w:val="en-US"/>
        </w:rPr>
        <w:t xml:space="preserve">o fully understand </w:t>
      </w:r>
      <w:r w:rsidRPr="00F35076">
        <w:rPr>
          <w:lang w:val="en-US"/>
        </w:rPr>
        <w:lastRenderedPageBreak/>
        <w:t>the program</w:t>
      </w:r>
      <w:r>
        <w:rPr>
          <w:lang w:val="en-US"/>
        </w:rPr>
        <w:t>,</w:t>
      </w:r>
      <w:r w:rsidRPr="00F35076">
        <w:rPr>
          <w:lang w:val="en-US"/>
        </w:rPr>
        <w:t xml:space="preserve"> I had to go line by line and understand what each variable and function is </w:t>
      </w:r>
      <w:r>
        <w:rPr>
          <w:lang w:val="en-US"/>
        </w:rPr>
        <w:t xml:space="preserve">good </w:t>
      </w:r>
      <w:r w:rsidRPr="00F35076">
        <w:rPr>
          <w:lang w:val="en-US"/>
        </w:rPr>
        <w:t xml:space="preserve">for. This took </w:t>
      </w:r>
      <w:r>
        <w:rPr>
          <w:lang w:val="en-US"/>
        </w:rPr>
        <w:t xml:space="preserve">me </w:t>
      </w:r>
      <w:r w:rsidRPr="00F35076">
        <w:rPr>
          <w:lang w:val="en-US"/>
        </w:rPr>
        <w:t>a long time since the code was written by a more experience</w:t>
      </w:r>
      <w:r>
        <w:rPr>
          <w:lang w:val="en-US"/>
        </w:rPr>
        <w:t>d</w:t>
      </w:r>
      <w:r w:rsidRPr="00F35076">
        <w:rPr>
          <w:lang w:val="en-US"/>
        </w:rPr>
        <w:t xml:space="preserve"> Python </w:t>
      </w:r>
      <w:r>
        <w:rPr>
          <w:lang w:val="en-US"/>
        </w:rPr>
        <w:t>developer</w:t>
      </w:r>
      <w:r w:rsidRPr="00F35076">
        <w:rPr>
          <w:lang w:val="en-US"/>
        </w:rPr>
        <w:t xml:space="preserve">. Eventually I started understanding the code better and I got ideas how I could </w:t>
      </w:r>
      <w:r>
        <w:rPr>
          <w:lang w:val="en-US"/>
        </w:rPr>
        <w:t>adapt it to my needs</w:t>
      </w:r>
      <w:r w:rsidRPr="00F35076">
        <w:rPr>
          <w:lang w:val="en-US"/>
        </w:rPr>
        <w:t>.</w:t>
      </w:r>
      <w:r>
        <w:rPr>
          <w:lang w:val="en-US"/>
        </w:rPr>
        <w:t xml:space="preserve"> </w:t>
      </w:r>
    </w:p>
    <w:p w14:paraId="71EEF137" w14:textId="7C71D3F2" w:rsidR="00387C0A" w:rsidRDefault="00387C0A" w:rsidP="00387C0A">
      <w:pPr>
        <w:rPr>
          <w:lang w:val="en-US"/>
        </w:rPr>
      </w:pPr>
      <w:r>
        <w:rPr>
          <w:lang w:val="en-US"/>
        </w:rPr>
        <w:t xml:space="preserve">For example, I made use of modules to encapsulate all data and functionality that are logically related in separate source code files. I started with the implementation of one item, the Shield, by creating a module called </w:t>
      </w:r>
      <w:r w:rsidRPr="00861C65">
        <w:rPr>
          <w:i/>
          <w:iCs/>
          <w:lang w:val="en-US"/>
        </w:rPr>
        <w:t>shield.py</w:t>
      </w:r>
      <w:r>
        <w:rPr>
          <w:lang w:val="en-US"/>
        </w:rPr>
        <w:t>, and implemented its functionality step-by-step. After several coding and testing iterations, I have managed to make the Shield work completely, and committed the changes to the GitHub repository. I repeated this process for the rest of the items in the same iterative manner. Using modules and developing in small program increments at a time allowed me to limit my attention to a small portion of the whole program, which greatly helped manage the increasing number of interactions in the program.</w:t>
      </w:r>
    </w:p>
    <w:p w14:paraId="36FD49B2" w14:textId="77777777" w:rsidR="002F177B" w:rsidRPr="000676BE" w:rsidRDefault="002F177B" w:rsidP="002F177B">
      <w:pPr>
        <w:rPr>
          <w:lang w:val="en-US"/>
        </w:rPr>
      </w:pPr>
      <w:bookmarkStart w:id="387" w:name="_Toc155176989"/>
      <w:bookmarkStart w:id="388" w:name="_Toc155176990"/>
      <w:bookmarkStart w:id="389" w:name="_Toc155176991"/>
      <w:bookmarkStart w:id="390" w:name="_Toc155176992"/>
      <w:bookmarkStart w:id="391" w:name="_Toc155176993"/>
      <w:bookmarkEnd w:id="387"/>
      <w:bookmarkEnd w:id="388"/>
      <w:bookmarkEnd w:id="389"/>
      <w:bookmarkEnd w:id="390"/>
      <w:bookmarkEnd w:id="391"/>
      <w:r>
        <w:rPr>
          <w:lang w:val="en-US"/>
        </w:rPr>
        <w:t xml:space="preserve">I made the figures illustrating the various chess positions with the help of chess.com. </w:t>
      </w:r>
      <w:r>
        <w:rPr>
          <w:lang w:val="en-US"/>
        </w:rPr>
        <w:tab/>
      </w:r>
    </w:p>
    <w:p w14:paraId="6DA94113" w14:textId="36EA022A" w:rsidR="00C23DA6" w:rsidRDefault="00094606" w:rsidP="00005D34">
      <w:pPr>
        <w:pStyle w:val="Heading2"/>
        <w:rPr>
          <w:lang w:val="en-US"/>
        </w:rPr>
      </w:pPr>
      <w:bookmarkStart w:id="392" w:name="_Toc155256822"/>
      <w:r w:rsidRPr="00C03B2B">
        <w:rPr>
          <w:lang w:val="en-US"/>
        </w:rPr>
        <w:t>Structure of the Paper</w:t>
      </w:r>
      <w:bookmarkEnd w:id="392"/>
    </w:p>
    <w:p w14:paraId="41C89665" w14:textId="77777777" w:rsidR="005C6B46" w:rsidRDefault="005C6B46" w:rsidP="005C6B46">
      <w:pPr>
        <w:rPr>
          <w:lang w:val="en-US"/>
        </w:rPr>
      </w:pPr>
      <w:r>
        <w:rPr>
          <w:lang w:val="en-US"/>
        </w:rPr>
        <w:t xml:space="preserve">In this paper I will discuss two chess variations </w:t>
      </w:r>
      <w:r w:rsidRPr="00745EFD">
        <w:rPr>
          <w:lang w:val="en-US"/>
        </w:rPr>
        <w:t>that I invented.</w:t>
      </w:r>
      <w:r>
        <w:rPr>
          <w:lang w:val="en-US"/>
        </w:rPr>
        <w:t xml:space="preserve"> To implement these variations, I took an existing standard chess program and extended them. </w:t>
      </w:r>
    </w:p>
    <w:p w14:paraId="55846749" w14:textId="391EFBB4" w:rsidR="00745EFD" w:rsidRDefault="00000000" w:rsidP="005C6B46">
      <w:pPr>
        <w:rPr>
          <w:lang w:val="en-US"/>
        </w:rPr>
      </w:pPr>
      <w:hyperlink w:anchor="_Initial_Chess_Code" w:history="1">
        <w:r w:rsidR="005C6B46" w:rsidRPr="00364645">
          <w:rPr>
            <w:rStyle w:val="Hyperlink"/>
            <w:lang w:val="en-US"/>
          </w:rPr>
          <w:t>Chapter 2</w:t>
        </w:r>
      </w:hyperlink>
      <w:r w:rsidR="005C6B46">
        <w:rPr>
          <w:lang w:val="en-US"/>
        </w:rPr>
        <w:t xml:space="preserve"> explains the logic and the key concepts used in the standard chess program. It also describes how the game is visualized on the screen.</w:t>
      </w:r>
    </w:p>
    <w:p w14:paraId="42292E00" w14:textId="5F78C37E" w:rsidR="005C6B46" w:rsidRDefault="00000000" w:rsidP="005C6B46">
      <w:pPr>
        <w:rPr>
          <w:lang w:val="en-US"/>
        </w:rPr>
      </w:pPr>
      <w:hyperlink w:anchor="_Color_Chess" w:history="1">
        <w:r w:rsidR="005C6B46" w:rsidRPr="00364645">
          <w:rPr>
            <w:rStyle w:val="Hyperlink"/>
            <w:lang w:val="en-US"/>
          </w:rPr>
          <w:t>Chapter 3</w:t>
        </w:r>
      </w:hyperlink>
      <w:r w:rsidR="005C6B46">
        <w:rPr>
          <w:lang w:val="en-US"/>
        </w:rPr>
        <w:t xml:space="preserve"> starts with an explanation of the first variation, called “Color Chess”. It continues with description of the implemented solution, i.e. how the rules of the games have been implemented into code.</w:t>
      </w:r>
    </w:p>
    <w:p w14:paraId="40D69F33" w14:textId="48014E04" w:rsidR="005C6B46" w:rsidRDefault="00000000" w:rsidP="005C6B46">
      <w:pPr>
        <w:rPr>
          <w:lang w:val="en-US"/>
        </w:rPr>
      </w:pPr>
      <w:hyperlink w:anchor="_Chaotic_Chess" w:history="1">
        <w:r w:rsidR="005C6B46" w:rsidRPr="00364645">
          <w:rPr>
            <w:rStyle w:val="Hyperlink"/>
            <w:lang w:val="en-US"/>
          </w:rPr>
          <w:t>Chapter 4</w:t>
        </w:r>
      </w:hyperlink>
      <w:r w:rsidR="005C6B46">
        <w:rPr>
          <w:lang w:val="en-US"/>
        </w:rPr>
        <w:t xml:space="preserve"> covers the second variation, called </w:t>
      </w:r>
      <w:r w:rsidR="005C6B46" w:rsidRPr="006945F0">
        <w:rPr>
          <w:lang w:val="en-US"/>
        </w:rPr>
        <w:t>"Chaotic Chess"</w:t>
      </w:r>
      <w:r w:rsidR="005C6B46">
        <w:rPr>
          <w:lang w:val="en-US"/>
        </w:rPr>
        <w:t xml:space="preserve">. Similarly, to the previous chapter, the </w:t>
      </w:r>
      <w:r w:rsidR="00364645">
        <w:rPr>
          <w:lang w:val="en-US"/>
        </w:rPr>
        <w:t>first</w:t>
      </w:r>
      <w:r w:rsidR="005C6B46">
        <w:rPr>
          <w:lang w:val="en-US"/>
        </w:rPr>
        <w:t xml:space="preserve"> part covers the rules of the game, while the second part focuses on the implementation. </w:t>
      </w:r>
    </w:p>
    <w:p w14:paraId="1689AC3A" w14:textId="1E83E11D" w:rsidR="00364645" w:rsidRDefault="00000000" w:rsidP="005C6B46">
      <w:pPr>
        <w:rPr>
          <w:lang w:val="en-US"/>
        </w:rPr>
      </w:pPr>
      <w:hyperlink w:anchor="_Summary" w:history="1">
        <w:r w:rsidR="005C6B46" w:rsidRPr="00364645">
          <w:rPr>
            <w:rStyle w:val="Hyperlink"/>
            <w:lang w:val="en-US"/>
          </w:rPr>
          <w:t>Chapter 5</w:t>
        </w:r>
      </w:hyperlink>
      <w:r w:rsidR="005C6B46" w:rsidRPr="00364645">
        <w:rPr>
          <w:lang w:val="en-US"/>
        </w:rPr>
        <w:t xml:space="preserve"> </w:t>
      </w:r>
    </w:p>
    <w:p w14:paraId="79490344" w14:textId="17FB87E3" w:rsidR="005C6B46" w:rsidRDefault="005C6B46" w:rsidP="005C6B46">
      <w:pPr>
        <w:rPr>
          <w:ins w:id="393" w:author="Attila Vizhanyo" w:date="2024-01-04T11:19:00Z"/>
          <w:lang w:val="en-US"/>
        </w:rPr>
      </w:pPr>
      <w:r w:rsidRPr="00364645">
        <w:rPr>
          <w:highlight w:val="yellow"/>
          <w:lang w:val="en-US"/>
        </w:rPr>
        <w:t>…Bibliography, List of figures, appendix.</w:t>
      </w:r>
    </w:p>
    <w:p w14:paraId="11112BA7" w14:textId="77777777" w:rsidR="001E02E0" w:rsidRPr="001E02E0" w:rsidRDefault="001E02E0" w:rsidP="005C6B46">
      <w:pPr>
        <w:rPr>
          <w:lang w:val="en-US"/>
        </w:rPr>
      </w:pPr>
    </w:p>
    <w:p w14:paraId="32FC1B3C" w14:textId="35F67F7D" w:rsidR="002A27D1" w:rsidRPr="0097467F" w:rsidRDefault="00C07A2B" w:rsidP="0097467F">
      <w:pPr>
        <w:pStyle w:val="Heading1"/>
        <w:rPr>
          <w:lang w:val="en-US"/>
        </w:rPr>
      </w:pPr>
      <w:bookmarkStart w:id="394" w:name="_Initial_Chess_Code"/>
      <w:bookmarkStart w:id="395" w:name="_Toc155256823"/>
      <w:bookmarkEnd w:id="394"/>
      <w:r w:rsidRPr="00C03B2B">
        <w:rPr>
          <w:lang w:val="en-US"/>
        </w:rPr>
        <w:t>Initial Chess Code</w:t>
      </w:r>
      <w:bookmarkStart w:id="396" w:name="_Toc155187931"/>
      <w:bookmarkStart w:id="397" w:name="_Toc155187999"/>
      <w:bookmarkStart w:id="398" w:name="_Toc155188065"/>
      <w:bookmarkStart w:id="399" w:name="_Toc155188131"/>
      <w:bookmarkEnd w:id="395"/>
      <w:bookmarkEnd w:id="396"/>
      <w:bookmarkEnd w:id="397"/>
      <w:bookmarkEnd w:id="398"/>
      <w:bookmarkEnd w:id="399"/>
    </w:p>
    <w:p w14:paraId="2BE254CA" w14:textId="574E0500" w:rsidR="007D3196" w:rsidRDefault="002A27D1" w:rsidP="0097467F">
      <w:pPr>
        <w:pStyle w:val="Heading2"/>
        <w:rPr>
          <w:lang w:val="en-US"/>
        </w:rPr>
      </w:pPr>
      <w:bookmarkStart w:id="400" w:name="_Toc155256824"/>
      <w:r>
        <w:rPr>
          <w:lang w:val="en-US"/>
        </w:rPr>
        <w:t>Overview</w:t>
      </w:r>
      <w:bookmarkEnd w:id="400"/>
    </w:p>
    <w:p w14:paraId="3CD769B0" w14:textId="77777777" w:rsidR="002E05BD" w:rsidRDefault="002E05BD" w:rsidP="002E05BD">
      <w:pPr>
        <w:rPr>
          <w:ins w:id="401" w:author="Attila Vizhanyo" w:date="2024-01-04T12:48:00Z"/>
          <w:lang w:val="en-US"/>
        </w:rPr>
      </w:pPr>
      <w:ins w:id="402" w:author="Attila Vizhanyo" w:date="2024-01-04T12:48:00Z">
        <w:r w:rsidRPr="00F85269">
          <w:rPr>
            <w:lang w:val="en-US"/>
          </w:rPr>
          <w:t xml:space="preserve">This section </w:t>
        </w:r>
        <w:r>
          <w:rPr>
            <w:lang w:val="en-US"/>
          </w:rPr>
          <w:t>provides</w:t>
        </w:r>
        <w:r w:rsidRPr="00F85269">
          <w:rPr>
            <w:lang w:val="en-US"/>
          </w:rPr>
          <w:t xml:space="preserve"> a general </w:t>
        </w:r>
        <w:r>
          <w:rPr>
            <w:lang w:val="en-US"/>
          </w:rPr>
          <w:t>model</w:t>
        </w:r>
        <w:r w:rsidRPr="00F85269">
          <w:rPr>
            <w:lang w:val="en-US"/>
          </w:rPr>
          <w:t xml:space="preserve"> of the standard chess </w:t>
        </w:r>
        <w:r>
          <w:rPr>
            <w:lang w:val="en-US"/>
          </w:rPr>
          <w:t>game process</w:t>
        </w:r>
        <w:r w:rsidRPr="00F85269">
          <w:rPr>
            <w:lang w:val="en-US"/>
          </w:rPr>
          <w:t>.</w:t>
        </w:r>
      </w:ins>
    </w:p>
    <w:p w14:paraId="2EFE4740" w14:textId="77777777" w:rsidR="002E05BD" w:rsidRDefault="002E05BD" w:rsidP="002E05BD">
      <w:pPr>
        <w:rPr>
          <w:ins w:id="403" w:author="Attila Vizhanyo" w:date="2024-01-04T12:48:00Z"/>
          <w:lang w:val="en-US"/>
        </w:rPr>
      </w:pPr>
      <w:ins w:id="404" w:author="Attila Vizhanyo" w:date="2024-01-04T12:48:00Z">
        <w:r>
          <w:rPr>
            <w:lang w:val="en-US"/>
          </w:rPr>
          <w:t xml:space="preserve">First, the board and the pieces are initialized in a preparation step. Then, the program waits for input from the user. The white player needs to make the first move by selecting a white piece on the board. The program checks if the user selected a white piece – if not, the user is asked to try again. </w:t>
        </w:r>
        <w:r w:rsidRPr="00A73ED2">
          <w:rPr>
            <w:lang w:val="en-US"/>
          </w:rPr>
          <w:t xml:space="preserve">Next, the user is asked to select a square to which they would like to move their </w:t>
        </w:r>
        <w:r>
          <w:rPr>
            <w:lang w:val="en-US"/>
          </w:rPr>
          <w:t>piece</w:t>
        </w:r>
        <w:r w:rsidRPr="00A73ED2">
          <w:rPr>
            <w:lang w:val="en-US"/>
          </w:rPr>
          <w:t>.</w:t>
        </w:r>
        <w:r>
          <w:rPr>
            <w:lang w:val="en-US"/>
          </w:rPr>
          <w:t xml:space="preserve"> If the piece is allowed to move to the selected square according to the rules of chess, the move is granted, otherwise the user needs to start again and select a piece. Then, the program updates the position of the selected piece. If the selected square was occupied by an opponent piece, it will be removed from the board. The program then calculates the possible moves of every piece on the board and verifies the check and checkmate conditions. </w:t>
        </w:r>
        <w:r>
          <w:rPr>
            <w:lang w:val="en-US"/>
          </w:rPr>
          <w:lastRenderedPageBreak/>
          <w:t>In case of checkmate, the game ends. Otherwise the turn is switched to black, and the process starts again. This process continues by alternating the turn until one checkmate is detected.</w:t>
        </w:r>
      </w:ins>
    </w:p>
    <w:p w14:paraId="49BE7A0F" w14:textId="15477650" w:rsidR="00F85269" w:rsidDel="002E05BD" w:rsidRDefault="00F85269" w:rsidP="0097467F">
      <w:pPr>
        <w:rPr>
          <w:del w:id="405" w:author="Attila Vizhanyo" w:date="2024-01-04T12:48:00Z"/>
          <w:lang w:val="en-US"/>
        </w:rPr>
      </w:pPr>
      <w:del w:id="406" w:author="Attila Vizhanyo" w:date="2024-01-04T12:48:00Z">
        <w:r w:rsidRPr="00F85269" w:rsidDel="002E05BD">
          <w:rPr>
            <w:lang w:val="en-US"/>
          </w:rPr>
          <w:delText>This section serves to provide a general understanding of how the standard chess code works.</w:delText>
        </w:r>
      </w:del>
    </w:p>
    <w:p w14:paraId="71A8880E" w14:textId="245AE4BA" w:rsidR="00F85269" w:rsidDel="002E05BD" w:rsidRDefault="00F85269" w:rsidP="0097467F">
      <w:pPr>
        <w:rPr>
          <w:del w:id="407" w:author="Attila Vizhanyo" w:date="2024-01-04T12:48:00Z"/>
          <w:lang w:val="en-US"/>
        </w:rPr>
      </w:pPr>
      <w:del w:id="408" w:author="Attila Vizhanyo" w:date="2024-01-04T12:48:00Z">
        <w:r w:rsidDel="002E05BD">
          <w:rPr>
            <w:lang w:val="en-US"/>
          </w:rPr>
          <w:delText xml:space="preserve">In the beginning, the program generates the necessary components to play chess. To represent the chess board, the program creates an eight-by-eight field of button using the </w:delText>
        </w:r>
        <w:r w:rsidR="003400A2" w:rsidDel="002E05BD">
          <w:rPr>
            <w:lang w:val="en-US"/>
          </w:rPr>
          <w:delText>T</w:delText>
        </w:r>
        <w:r w:rsidDel="002E05BD">
          <w:rPr>
            <w:lang w:val="en-US"/>
          </w:rPr>
          <w:delText xml:space="preserve">kinter library. It then proceeds to construct the chess pieces </w:delText>
        </w:r>
        <w:r w:rsidR="00D6484B" w:rsidDel="002E05BD">
          <w:rPr>
            <w:lang w:val="en-US"/>
          </w:rPr>
          <w:delText>using</w:delText>
        </w:r>
        <w:r w:rsidR="00E1362A" w:rsidDel="002E05BD">
          <w:rPr>
            <w:lang w:val="en-US"/>
          </w:rPr>
          <w:delText xml:space="preserve"> a class called Figure.</w:delText>
        </w:r>
        <w:r w:rsidR="00D6484B" w:rsidDel="002E05BD">
          <w:rPr>
            <w:lang w:val="en-US"/>
          </w:rPr>
          <w:delText xml:space="preserve"> The possible moves for the starting position are declared in the Figure objects.</w:delText>
        </w:r>
        <w:r w:rsidR="00E1362A" w:rsidDel="002E05BD">
          <w:rPr>
            <w:lang w:val="en-US"/>
          </w:rPr>
          <w:delText xml:space="preserve"> Because in chess white starts the game, the turn variable is set to white.</w:delText>
        </w:r>
      </w:del>
    </w:p>
    <w:p w14:paraId="365D6758" w14:textId="39D9FFA3" w:rsidR="00E1362A" w:rsidDel="002E05BD" w:rsidRDefault="00E1362A" w:rsidP="0097467F">
      <w:pPr>
        <w:rPr>
          <w:del w:id="409" w:author="Attila Vizhanyo" w:date="2024-01-04T12:48:00Z"/>
          <w:lang w:val="en-US"/>
        </w:rPr>
      </w:pPr>
      <w:del w:id="410" w:author="Attila Vizhanyo" w:date="2024-01-04T12:48:00Z">
        <w:r w:rsidDel="002E05BD">
          <w:rPr>
            <w:lang w:val="en-US"/>
          </w:rPr>
          <w:delText xml:space="preserve">Then, the program waits for an input by the user. The user is asked to select a </w:delText>
        </w:r>
        <w:r w:rsidR="00D6484B" w:rsidDel="002E05BD">
          <w:rPr>
            <w:lang w:val="en-US"/>
          </w:rPr>
          <w:delText xml:space="preserve">square </w:delText>
        </w:r>
        <w:r w:rsidDel="002E05BD">
          <w:rPr>
            <w:lang w:val="en-US"/>
          </w:rPr>
          <w:delText xml:space="preserve">from where he wants to move his piece from. Followingly the program checks if a piece of the user is located on the chosen </w:delText>
        </w:r>
        <w:r w:rsidR="00D6484B" w:rsidDel="002E05BD">
          <w:rPr>
            <w:lang w:val="en-US"/>
          </w:rPr>
          <w:delText>square</w:delText>
        </w:r>
        <w:r w:rsidDel="002E05BD">
          <w:rPr>
            <w:lang w:val="en-US"/>
          </w:rPr>
          <w:delText xml:space="preserve">, if not the user is asked to select a </w:delText>
        </w:r>
        <w:r w:rsidR="00D6484B" w:rsidDel="002E05BD">
          <w:rPr>
            <w:lang w:val="en-US"/>
          </w:rPr>
          <w:delText>square</w:delText>
        </w:r>
        <w:r w:rsidDel="002E05BD">
          <w:rPr>
            <w:lang w:val="en-US"/>
          </w:rPr>
          <w:delText xml:space="preserve"> again. Once the user choses a right square, </w:delText>
        </w:r>
        <w:r w:rsidR="00D6484B" w:rsidDel="002E05BD">
          <w:rPr>
            <w:lang w:val="en-US"/>
          </w:rPr>
          <w:delText>they are</w:delText>
        </w:r>
        <w:r w:rsidDel="002E05BD">
          <w:rPr>
            <w:lang w:val="en-US"/>
          </w:rPr>
          <w:delText xml:space="preserve"> then asked to select a second</w:delText>
        </w:r>
        <w:r w:rsidR="00D6484B" w:rsidDel="002E05BD">
          <w:rPr>
            <w:lang w:val="en-US"/>
          </w:rPr>
          <w:delText xml:space="preserve"> square</w:delText>
        </w:r>
        <w:r w:rsidDel="002E05BD">
          <w:rPr>
            <w:lang w:val="en-US"/>
          </w:rPr>
          <w:delText xml:space="preserve"> where </w:delText>
        </w:r>
        <w:r w:rsidR="00D6484B" w:rsidDel="002E05BD">
          <w:rPr>
            <w:lang w:val="en-US"/>
          </w:rPr>
          <w:delText>they</w:delText>
        </w:r>
        <w:r w:rsidDel="002E05BD">
          <w:rPr>
            <w:lang w:val="en-US"/>
          </w:rPr>
          <w:delText xml:space="preserve"> want</w:delText>
        </w:r>
        <w:r w:rsidR="00D6484B" w:rsidDel="002E05BD">
          <w:rPr>
            <w:lang w:val="en-US"/>
          </w:rPr>
          <w:delText xml:space="preserve"> </w:delText>
        </w:r>
        <w:r w:rsidDel="002E05BD">
          <w:rPr>
            <w:lang w:val="en-US"/>
          </w:rPr>
          <w:delText xml:space="preserve">to move </w:delText>
        </w:r>
        <w:r w:rsidR="00D6484B" w:rsidDel="002E05BD">
          <w:rPr>
            <w:lang w:val="en-US"/>
          </w:rPr>
          <w:delText>their</w:delText>
        </w:r>
        <w:r w:rsidDel="002E05BD">
          <w:rPr>
            <w:lang w:val="en-US"/>
          </w:rPr>
          <w:delText xml:space="preserve"> piece to. </w:delText>
        </w:r>
        <w:r w:rsidR="00D6484B" w:rsidDel="002E05BD">
          <w:rPr>
            <w:lang w:val="en-US"/>
          </w:rPr>
          <w:delText xml:space="preserve">If the piece can move to the position based on the calculated moves or the setup, the move is granted. Then the program </w:delText>
        </w:r>
        <w:r w:rsidR="007505CB" w:rsidDel="002E05BD">
          <w:rPr>
            <w:lang w:val="en-US"/>
          </w:rPr>
          <w:delText>updates the position of the pieces and calculates the possible moves from the current board. At the end the program switches the turn variable to be black, indicating that white has finished playing their move.</w:delText>
        </w:r>
      </w:del>
    </w:p>
    <w:p w14:paraId="54BC55A7" w14:textId="77777777" w:rsidR="005540F1" w:rsidRDefault="00D6484B" w:rsidP="005540F1">
      <w:pPr>
        <w:keepNext/>
        <w:spacing w:after="0" w:line="240" w:lineRule="auto"/>
        <w:jc w:val="center"/>
      </w:pPr>
      <w:r>
        <w:rPr>
          <w:rFonts w:ascii="Times New Roman" w:eastAsia="Times New Roman" w:hAnsi="Times New Roman" w:cs="Times New Roman"/>
          <w:noProof/>
          <w:color w:val="auto"/>
          <w:sz w:val="24"/>
          <w:szCs w:val="24"/>
          <w:lang w:val="en-CH" w:eastAsia="en-GB"/>
        </w:rPr>
        <w:drawing>
          <wp:inline distT="0" distB="0" distL="0" distR="0" wp14:anchorId="7ADF6BDC" wp14:editId="006F4787">
            <wp:extent cx="5552790" cy="6958608"/>
            <wp:effectExtent l="0" t="0" r="0" b="1270"/>
            <wp:docPr id="17245781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8180" name="Picture 3"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40900" t="26173" r="26618" b="1455"/>
                    <a:stretch/>
                  </pic:blipFill>
                  <pic:spPr bwMode="auto">
                    <a:xfrm>
                      <a:off x="0" y="0"/>
                      <a:ext cx="5562423" cy="6970680"/>
                    </a:xfrm>
                    <a:prstGeom prst="rect">
                      <a:avLst/>
                    </a:prstGeom>
                    <a:ln>
                      <a:noFill/>
                    </a:ln>
                    <a:extLst>
                      <a:ext uri="{53640926-AAD7-44D8-BBD7-CCE9431645EC}">
                        <a14:shadowObscured xmlns:a14="http://schemas.microsoft.com/office/drawing/2010/main"/>
                      </a:ext>
                    </a:extLst>
                  </pic:spPr>
                </pic:pic>
              </a:graphicData>
            </a:graphic>
          </wp:inline>
        </w:drawing>
      </w:r>
    </w:p>
    <w:p w14:paraId="48887611" w14:textId="59D0FF84" w:rsidR="00D6484B" w:rsidRPr="00D6484B" w:rsidRDefault="005540F1" w:rsidP="005540F1">
      <w:pPr>
        <w:pStyle w:val="Caption"/>
        <w:jc w:val="center"/>
        <w:rPr>
          <w:rFonts w:ascii="Times New Roman" w:eastAsia="Times New Roman" w:hAnsi="Times New Roman" w:cs="Times New Roman"/>
          <w:color w:val="auto"/>
          <w:sz w:val="24"/>
          <w:szCs w:val="24"/>
          <w:lang w:val="en-CH" w:eastAsia="en-GB"/>
        </w:rPr>
      </w:pPr>
      <w:bookmarkStart w:id="411" w:name="_Toc155256870"/>
      <w:r>
        <w:t xml:space="preserve">Figure </w:t>
      </w:r>
      <w:fldSimple w:instr=" SEQ Figure \* ARABIC ">
        <w:ins w:id="412" w:author="Attila Vizhanyo" w:date="2024-01-04T11:49:00Z">
          <w:r w:rsidR="00BB26BF">
            <w:rPr>
              <w:noProof/>
            </w:rPr>
            <w:t>5</w:t>
          </w:r>
        </w:ins>
        <w:del w:id="413" w:author="Attila Vizhanyo" w:date="2024-01-04T10:55:00Z">
          <w:r w:rsidR="00632C07" w:rsidDel="001E02E0">
            <w:rPr>
              <w:noProof/>
            </w:rPr>
            <w:delText>4</w:delText>
          </w:r>
        </w:del>
      </w:fldSimple>
      <w:r>
        <w:t xml:space="preserve"> Inital Chess Code Process</w:t>
      </w:r>
      <w:bookmarkEnd w:id="411"/>
    </w:p>
    <w:p w14:paraId="41D528EB" w14:textId="77777777" w:rsidR="0097467F" w:rsidRPr="0097467F" w:rsidRDefault="0097467F" w:rsidP="0097467F">
      <w:pPr>
        <w:rPr>
          <w:lang w:val="en-US"/>
        </w:rPr>
      </w:pPr>
    </w:p>
    <w:p w14:paraId="44C2EF6A" w14:textId="25B62A85" w:rsidR="003C2679" w:rsidRDefault="003C2679" w:rsidP="003C2679">
      <w:pPr>
        <w:pStyle w:val="Heading2"/>
        <w:rPr>
          <w:ins w:id="414" w:author="Attila Vizhanyo" w:date="2024-01-04T12:48:00Z"/>
          <w:lang w:val="en-US"/>
        </w:rPr>
      </w:pPr>
      <w:bookmarkStart w:id="415" w:name="_Toc155256825"/>
      <w:r>
        <w:rPr>
          <w:lang w:val="en-US"/>
        </w:rPr>
        <w:t>Concepts</w:t>
      </w:r>
      <w:bookmarkEnd w:id="415"/>
    </w:p>
    <w:p w14:paraId="07D5E160" w14:textId="77777777" w:rsidR="002E05BD" w:rsidRDefault="002E05BD" w:rsidP="002E05BD">
      <w:pPr>
        <w:rPr>
          <w:ins w:id="416" w:author="Attila Vizhanyo" w:date="2024-01-04T12:48:00Z"/>
          <w:lang w:val="en-US"/>
        </w:rPr>
      </w:pPr>
      <w:ins w:id="417" w:author="Attila Vizhanyo" w:date="2024-01-04T12:48:00Z">
        <w:r>
          <w:rPr>
            <w:lang w:val="en-US"/>
          </w:rPr>
          <w:t xml:space="preserve">In software engineering, various programming constructs are used to model real world objects, their behavior, and the relationships between them. Programs make use of abstractions to represent the inherent concepts (i.e. “things”) of the problem domain in which they operate. In the context of this paper, the problem domain is that of the chess game, thus the program works with those concepts inherent in chess.     </w:t>
        </w:r>
      </w:ins>
    </w:p>
    <w:p w14:paraId="3333CA36" w14:textId="77777777" w:rsidR="002E05BD" w:rsidRPr="00B204F5" w:rsidRDefault="002E05BD" w:rsidP="002E05BD">
      <w:pPr>
        <w:rPr>
          <w:ins w:id="418" w:author="Attila Vizhanyo" w:date="2024-01-04T12:48:00Z"/>
          <w:lang w:val="en-US"/>
        </w:rPr>
      </w:pPr>
      <w:ins w:id="419" w:author="Attila Vizhanyo" w:date="2024-01-04T12:48:00Z">
        <w:r>
          <w:rPr>
            <w:lang w:val="en-US"/>
          </w:rPr>
          <w:lastRenderedPageBreak/>
          <w:t xml:space="preserve">A chess set consists of black and white chess </w:t>
        </w:r>
        <w:r w:rsidRPr="00BE53CD">
          <w:rPr>
            <w:i/>
            <w:iCs/>
            <w:lang w:val="en-US"/>
          </w:rPr>
          <w:t>pieces</w:t>
        </w:r>
        <w:r>
          <w:rPr>
            <w:lang w:val="en-US"/>
          </w:rPr>
          <w:t xml:space="preserve"> and a </w:t>
        </w:r>
        <w:r w:rsidRPr="00BE53CD">
          <w:rPr>
            <w:i/>
            <w:iCs/>
            <w:lang w:val="en-US"/>
          </w:rPr>
          <w:t>chessboard</w:t>
        </w:r>
        <w:r>
          <w:rPr>
            <w:lang w:val="en-US"/>
          </w:rPr>
          <w:t xml:space="preserve"> (hereafter simply referred to as the </w:t>
        </w:r>
        <w:r w:rsidRPr="00BE53CD">
          <w:rPr>
            <w:i/>
            <w:iCs/>
            <w:lang w:val="en-US"/>
          </w:rPr>
          <w:t>board</w:t>
        </w:r>
        <w:r>
          <w:rPr>
            <w:lang w:val="en-US"/>
          </w:rPr>
          <w:t xml:space="preserve">). Keeping track of the progress of the game requires knowing the </w:t>
        </w:r>
        <w:r w:rsidRPr="00BE53CD">
          <w:rPr>
            <w:i/>
            <w:iCs/>
            <w:lang w:val="en-US"/>
          </w:rPr>
          <w:t>position</w:t>
        </w:r>
        <w:r>
          <w:rPr>
            <w:lang w:val="en-US"/>
          </w:rPr>
          <w:t xml:space="preserve"> of each piece and their </w:t>
        </w:r>
        <w:r w:rsidRPr="00BE53CD">
          <w:rPr>
            <w:i/>
            <w:iCs/>
            <w:lang w:val="en-US"/>
          </w:rPr>
          <w:t>possible moves</w:t>
        </w:r>
        <w:r>
          <w:rPr>
            <w:lang w:val="en-US"/>
          </w:rPr>
          <w:t xml:space="preserve"> in each </w:t>
        </w:r>
        <w:r w:rsidRPr="00BE53CD">
          <w:rPr>
            <w:i/>
            <w:iCs/>
            <w:lang w:val="en-US"/>
          </w:rPr>
          <w:t>turn</w:t>
        </w:r>
        <w:r>
          <w:rPr>
            <w:lang w:val="en-US"/>
          </w:rPr>
          <w:t xml:space="preserve">, according to the rules of chess. This in turn requires recognizing if a piece has been </w:t>
        </w:r>
        <w:r w:rsidRPr="00BE53CD">
          <w:rPr>
            <w:i/>
            <w:iCs/>
            <w:lang w:val="en-US"/>
          </w:rPr>
          <w:t>captured</w:t>
        </w:r>
        <w:r>
          <w:rPr>
            <w:lang w:val="en-US"/>
          </w:rPr>
          <w:t>, and whether the king has been attacked (</w:t>
        </w:r>
        <w:r w:rsidRPr="00BE53CD">
          <w:rPr>
            <w:i/>
            <w:iCs/>
            <w:lang w:val="en-US"/>
          </w:rPr>
          <w:t>check</w:t>
        </w:r>
        <w:r>
          <w:rPr>
            <w:lang w:val="en-US"/>
          </w:rPr>
          <w:t>). Finally, it must be detected if the king cannot escape the check (</w:t>
        </w:r>
        <w:r w:rsidRPr="00BE53CD">
          <w:rPr>
            <w:i/>
            <w:iCs/>
            <w:lang w:val="en-US"/>
          </w:rPr>
          <w:t>checkmate</w:t>
        </w:r>
        <w:r>
          <w:rPr>
            <w:lang w:val="en-US"/>
          </w:rPr>
          <w:t xml:space="preserve">).    </w:t>
        </w:r>
      </w:ins>
    </w:p>
    <w:p w14:paraId="68B6047B" w14:textId="77777777" w:rsidR="002E05BD" w:rsidRPr="002E05BD" w:rsidRDefault="002E05BD" w:rsidP="002E05BD">
      <w:pPr>
        <w:rPr>
          <w:lang w:val="en-US"/>
        </w:rPr>
        <w:pPrChange w:id="420" w:author="Attila Vizhanyo" w:date="2024-01-04T12:48:00Z">
          <w:pPr>
            <w:pStyle w:val="Heading2"/>
          </w:pPr>
        </w:pPrChange>
      </w:pPr>
    </w:p>
    <w:p w14:paraId="5FE345FB" w14:textId="77777777" w:rsidR="00C11681" w:rsidRPr="00C03B2B" w:rsidRDefault="00C11681" w:rsidP="00745EFD">
      <w:pPr>
        <w:pStyle w:val="Heading3"/>
        <w:rPr>
          <w:lang w:val="en-US"/>
        </w:rPr>
      </w:pPr>
      <w:bookmarkStart w:id="421" w:name="_Toc155256826"/>
      <w:r w:rsidRPr="00C03B2B">
        <w:rPr>
          <w:lang w:val="en-US"/>
        </w:rPr>
        <w:t>Figure (or Piece)</w:t>
      </w:r>
      <w:bookmarkEnd w:id="421"/>
    </w:p>
    <w:p w14:paraId="2CCDCB64" w14:textId="32145D7F" w:rsidR="00387C0A" w:rsidRDefault="00387C0A" w:rsidP="00387C0A">
      <w:pPr>
        <w:rPr>
          <w:lang w:val="en-US"/>
        </w:rPr>
      </w:pPr>
      <w:r>
        <w:rPr>
          <w:lang w:val="en-US"/>
        </w:rPr>
        <w:t>The first key concept that needs to be modeled in any chess program is the concept of the chess pieces, also called the figures. There are sixteen pieces of each color, black and white:</w:t>
      </w:r>
      <w:r w:rsidRPr="00861C65">
        <w:rPr>
          <w:lang w:val="en-US"/>
        </w:rPr>
        <w:t xml:space="preserve"> </w:t>
      </w:r>
      <w:r w:rsidRPr="001C638F">
        <w:rPr>
          <w:lang w:val="en-US"/>
        </w:rPr>
        <w:t xml:space="preserve">one king, one queen, two rooks, two bishops, two knights, and eight pawns. </w:t>
      </w:r>
      <w:r>
        <w:rPr>
          <w:lang w:val="en-US"/>
        </w:rPr>
        <w:t>Each piece has a type and a position. Each piece has a defined starting position at the beginning of the game. During the game, the players move the white and black pieces in alternate turns, thus the position of the pieces need to be updated. The pieces can move to a square that is either unoccupied or occupied by the opponent’s piece. Each figure needs to know which squares it can move to, based on its type.</w:t>
      </w:r>
    </w:p>
    <w:p w14:paraId="11A4354A" w14:textId="77777777" w:rsidR="00F1046D" w:rsidRDefault="006550C4" w:rsidP="00387C0A">
      <w:pPr>
        <w:rPr>
          <w:lang w:val="en-US"/>
        </w:rPr>
      </w:pPr>
      <w:r>
        <w:rPr>
          <w:lang w:val="en-US"/>
        </w:rPr>
        <w:t xml:space="preserve">In the program, the pieces are modeled with the Figure class. </w:t>
      </w:r>
    </w:p>
    <w:p w14:paraId="757C0EEF" w14:textId="39E317B2" w:rsidR="006550C4" w:rsidRDefault="00F1046D" w:rsidP="00387C0A">
      <w:pPr>
        <w:rPr>
          <w:lang w:val="en-US"/>
        </w:rPr>
      </w:pPr>
      <w:r w:rsidRPr="00F1046D">
        <w:rPr>
          <w:rFonts w:ascii="&quot;" w:hAnsi="&quot;"/>
          <w:lang w:val="en-US"/>
        </w:rPr>
        <w:t>„</w:t>
      </w:r>
      <w:r w:rsidR="006550C4" w:rsidRPr="00C03B2B">
        <w:rPr>
          <w:shd w:val="clear" w:color="auto" w:fill="FFFFFF"/>
          <w:lang w:val="en-US"/>
        </w:rPr>
        <w:t>A Class is like an object constructor, or a "blueprint" for creating objects.</w:t>
      </w:r>
      <w:r>
        <w:rPr>
          <w:shd w:val="clear" w:color="auto" w:fill="FFFFFF"/>
          <w:lang w:val="en-US"/>
        </w:rPr>
        <w:t>”</w:t>
      </w:r>
      <w:sdt>
        <w:sdtPr>
          <w:rPr>
            <w:shd w:val="clear" w:color="auto" w:fill="FFFFFF"/>
            <w:lang w:val="en-US"/>
          </w:rPr>
          <w:id w:val="-659610285"/>
          <w:citation/>
        </w:sdtPr>
        <w:sdtContent>
          <w:r w:rsidR="006550C4" w:rsidRPr="00C03B2B">
            <w:rPr>
              <w:shd w:val="clear" w:color="auto" w:fill="FFFFFF"/>
              <w:lang w:val="en-US"/>
            </w:rPr>
            <w:fldChar w:fldCharType="begin"/>
          </w:r>
          <w:r w:rsidR="00D67E74">
            <w:rPr>
              <w:shd w:val="clear" w:color="auto" w:fill="FFFFFF"/>
              <w:lang w:val="en-US"/>
            </w:rPr>
            <w:instrText xml:space="preserve">CITATION W3S \l 4108 </w:instrText>
          </w:r>
          <w:r w:rsidR="006550C4" w:rsidRPr="00C03B2B">
            <w:rPr>
              <w:shd w:val="clear" w:color="auto" w:fill="FFFFFF"/>
              <w:lang w:val="en-US"/>
            </w:rPr>
            <w:fldChar w:fldCharType="separate"/>
          </w:r>
          <w:ins w:id="422" w:author="Attila Vizhanyo" w:date="2024-01-04T10:33:00Z">
            <w:r w:rsidR="00632C07">
              <w:rPr>
                <w:noProof/>
                <w:shd w:val="clear" w:color="auto" w:fill="FFFFFF"/>
                <w:lang w:val="en-US"/>
              </w:rPr>
              <w:t xml:space="preserve"> </w:t>
            </w:r>
            <w:r w:rsidR="00632C07" w:rsidRPr="00632C07">
              <w:rPr>
                <w:noProof/>
                <w:shd w:val="clear" w:color="auto" w:fill="FFFFFF"/>
                <w:lang w:val="en-US"/>
                <w:rPrChange w:id="423" w:author="Attila Vizhanyo" w:date="2024-01-04T10:33:00Z">
                  <w:rPr>
                    <w:lang w:val="fr-CH"/>
                  </w:rPr>
                </w:rPrChange>
              </w:rPr>
              <w:t>(Data, Python Classes, s.d.)</w:t>
            </w:r>
          </w:ins>
          <w:del w:id="424" w:author="Attila Vizhanyo" w:date="2024-01-04T10:33:00Z">
            <w:r w:rsidR="00D67E74" w:rsidDel="00632C07">
              <w:rPr>
                <w:noProof/>
                <w:shd w:val="clear" w:color="auto" w:fill="FFFFFF"/>
                <w:lang w:val="en-US"/>
              </w:rPr>
              <w:delText xml:space="preserve"> </w:delText>
            </w:r>
            <w:r w:rsidR="00D67E74" w:rsidRPr="00D67E74" w:rsidDel="00632C07">
              <w:rPr>
                <w:noProof/>
                <w:shd w:val="clear" w:color="auto" w:fill="FFFFFF"/>
                <w:lang w:val="en-US"/>
              </w:rPr>
              <w:delText>(Data, Python Classes, s.d.)</w:delText>
            </w:r>
          </w:del>
          <w:r w:rsidR="006550C4" w:rsidRPr="00C03B2B">
            <w:rPr>
              <w:shd w:val="clear" w:color="auto" w:fill="FFFFFF"/>
              <w:lang w:val="en-US"/>
            </w:rPr>
            <w:fldChar w:fldCharType="end"/>
          </w:r>
        </w:sdtContent>
      </w:sdt>
    </w:p>
    <w:p w14:paraId="78CD9443" w14:textId="5C5C778A" w:rsidR="00C11681" w:rsidRPr="00C03B2B" w:rsidRDefault="00C11681" w:rsidP="00005D34">
      <w:pPr>
        <w:jc w:val="center"/>
        <w:rPr>
          <w:lang w:val="en-US"/>
        </w:rPr>
      </w:pPr>
      <w:r w:rsidRPr="00C03B2B">
        <w:rPr>
          <w:noProof/>
          <w:lang w:val="en-US"/>
        </w:rPr>
        <w:drawing>
          <wp:inline distT="0" distB="0" distL="0" distR="0" wp14:anchorId="6262D03B" wp14:editId="03DB653E">
            <wp:extent cx="4435200" cy="1353600"/>
            <wp:effectExtent l="0" t="0" r="0" b="5715"/>
            <wp:docPr id="16888908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0830" name="Picture 1" descr="A white paper with black text&#10;&#10;Description automatically generated"/>
                    <pic:cNvPicPr/>
                  </pic:nvPicPr>
                  <pic:blipFill>
                    <a:blip r:embed="rId19"/>
                    <a:stretch>
                      <a:fillRect/>
                    </a:stretch>
                  </pic:blipFill>
                  <pic:spPr>
                    <a:xfrm>
                      <a:off x="0" y="0"/>
                      <a:ext cx="4435200" cy="135360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2405"/>
        <w:gridCol w:w="4111"/>
        <w:gridCol w:w="2545"/>
      </w:tblGrid>
      <w:tr w:rsidR="00C11681" w:rsidRPr="00C03B2B" w14:paraId="1648D07C" w14:textId="77777777" w:rsidTr="0086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AEA70F" w14:textId="77777777" w:rsidR="00C11681" w:rsidRPr="00C03B2B" w:rsidRDefault="00C11681" w:rsidP="00005D34">
            <w:pPr>
              <w:jc w:val="left"/>
              <w:rPr>
                <w:lang w:val="en-US"/>
              </w:rPr>
            </w:pPr>
            <w:r w:rsidRPr="00C03B2B">
              <w:rPr>
                <w:lang w:val="en-US"/>
              </w:rPr>
              <w:t>Member name</w:t>
            </w:r>
          </w:p>
        </w:tc>
        <w:tc>
          <w:tcPr>
            <w:tcW w:w="4111" w:type="dxa"/>
          </w:tcPr>
          <w:p w14:paraId="6B4BD67E" w14:textId="77777777" w:rsidR="00C11681" w:rsidRPr="00C03B2B" w:rsidRDefault="00C11681" w:rsidP="00005D34">
            <w:pPr>
              <w:jc w:val="left"/>
              <w:cnfStyle w:val="100000000000" w:firstRow="1" w:lastRow="0" w:firstColumn="0" w:lastColumn="0" w:oddVBand="0" w:evenVBand="0" w:oddHBand="0" w:evenHBand="0" w:firstRowFirstColumn="0" w:firstRowLastColumn="0" w:lastRowFirstColumn="0" w:lastRowLastColumn="0"/>
              <w:rPr>
                <w:lang w:val="en-US"/>
              </w:rPr>
            </w:pPr>
            <w:r w:rsidRPr="00C03B2B">
              <w:rPr>
                <w:lang w:val="en-US"/>
              </w:rPr>
              <w:t>Description</w:t>
            </w:r>
          </w:p>
        </w:tc>
        <w:tc>
          <w:tcPr>
            <w:tcW w:w="2545" w:type="dxa"/>
          </w:tcPr>
          <w:p w14:paraId="57709D21" w14:textId="1DCF5520" w:rsidR="00C11681" w:rsidRPr="00C03B2B" w:rsidRDefault="00387C0A" w:rsidP="00005D34">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Example</w:t>
            </w:r>
          </w:p>
        </w:tc>
      </w:tr>
      <w:tr w:rsidR="00C11681" w:rsidRPr="00387C0A" w14:paraId="037AA75F"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72E231" w14:textId="77777777" w:rsidR="00C11681" w:rsidRPr="00C03B2B" w:rsidRDefault="00C11681" w:rsidP="00005D34">
            <w:pPr>
              <w:jc w:val="left"/>
              <w:rPr>
                <w:lang w:val="en-US"/>
              </w:rPr>
            </w:pPr>
            <w:r w:rsidRPr="00C03B2B">
              <w:rPr>
                <w:lang w:val="en-US"/>
              </w:rPr>
              <w:t>name</w:t>
            </w:r>
          </w:p>
        </w:tc>
        <w:tc>
          <w:tcPr>
            <w:tcW w:w="4111" w:type="dxa"/>
          </w:tcPr>
          <w:p w14:paraId="0C5C2DAC" w14:textId="1F0BE7C1" w:rsidR="00C11681" w:rsidRPr="00C03B2B" w:rsidRDefault="00387C0A" w:rsidP="00005D34">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Represents the type of the figure.</w:t>
            </w:r>
          </w:p>
        </w:tc>
        <w:tc>
          <w:tcPr>
            <w:tcW w:w="2545" w:type="dxa"/>
          </w:tcPr>
          <w:p w14:paraId="4750D7FC" w14:textId="785D8E8D" w:rsidR="00C11681" w:rsidRPr="00C03B2B" w:rsidRDefault="00387C0A" w:rsidP="00005D34">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WB</w:t>
            </w:r>
          </w:p>
        </w:tc>
      </w:tr>
      <w:tr w:rsidR="00387C0A" w:rsidRPr="00387C0A" w14:paraId="2AE4FAC4" w14:textId="77777777" w:rsidTr="00861C65">
        <w:tc>
          <w:tcPr>
            <w:cnfStyle w:val="001000000000" w:firstRow="0" w:lastRow="0" w:firstColumn="1" w:lastColumn="0" w:oddVBand="0" w:evenVBand="0" w:oddHBand="0" w:evenHBand="0" w:firstRowFirstColumn="0" w:firstRowLastColumn="0" w:lastRowFirstColumn="0" w:lastRowLastColumn="0"/>
            <w:tcW w:w="2405" w:type="dxa"/>
          </w:tcPr>
          <w:p w14:paraId="1373A0FC" w14:textId="77777777" w:rsidR="00387C0A" w:rsidRPr="00C03B2B" w:rsidRDefault="00387C0A" w:rsidP="00387C0A">
            <w:pPr>
              <w:jc w:val="left"/>
              <w:rPr>
                <w:lang w:val="en-US"/>
              </w:rPr>
            </w:pPr>
            <w:r w:rsidRPr="00C03B2B">
              <w:rPr>
                <w:lang w:val="en-US"/>
              </w:rPr>
              <w:t>object_name</w:t>
            </w:r>
          </w:p>
        </w:tc>
        <w:tc>
          <w:tcPr>
            <w:tcW w:w="4111" w:type="dxa"/>
          </w:tcPr>
          <w:p w14:paraId="55F3A33C" w14:textId="0D0A1FEC" w:rsidR="00387C0A" w:rsidRPr="00C03B2B" w:rsidRDefault="00387C0A" w:rsidP="00387C0A">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Unique identifier of the figure.</w:t>
            </w:r>
          </w:p>
        </w:tc>
        <w:tc>
          <w:tcPr>
            <w:tcW w:w="2545" w:type="dxa"/>
          </w:tcPr>
          <w:p w14:paraId="7ECA1DC5" w14:textId="1CF84C56" w:rsidR="00387C0A" w:rsidRPr="00C03B2B" w:rsidRDefault="00387C0A" w:rsidP="00387C0A">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B1</w:t>
            </w:r>
          </w:p>
        </w:tc>
      </w:tr>
      <w:tr w:rsidR="00387C0A" w:rsidRPr="00882A91" w14:paraId="17A60116"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74EFC5" w14:textId="77777777" w:rsidR="00387C0A" w:rsidRPr="00C03B2B" w:rsidRDefault="00387C0A" w:rsidP="00387C0A">
            <w:pPr>
              <w:jc w:val="left"/>
              <w:rPr>
                <w:lang w:val="en-US"/>
              </w:rPr>
            </w:pPr>
            <w:r w:rsidRPr="00C03B2B">
              <w:rPr>
                <w:lang w:val="en-US"/>
              </w:rPr>
              <w:t>color</w:t>
            </w:r>
          </w:p>
        </w:tc>
        <w:tc>
          <w:tcPr>
            <w:tcW w:w="4111" w:type="dxa"/>
          </w:tcPr>
          <w:p w14:paraId="7A1F25BD" w14:textId="6F11C69E" w:rsidR="00387C0A" w:rsidRPr="00C03B2B" w:rsidRDefault="006550C4" w:rsidP="00387C0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Black or White</w:t>
            </w:r>
          </w:p>
        </w:tc>
        <w:tc>
          <w:tcPr>
            <w:tcW w:w="2545" w:type="dxa"/>
          </w:tcPr>
          <w:p w14:paraId="17F7C750" w14:textId="77777777" w:rsidR="00387C0A" w:rsidRPr="00C03B2B" w:rsidRDefault="00387C0A" w:rsidP="00387C0A">
            <w:pPr>
              <w:jc w:val="left"/>
              <w:cnfStyle w:val="000000100000" w:firstRow="0" w:lastRow="0" w:firstColumn="0" w:lastColumn="0" w:oddVBand="0" w:evenVBand="0" w:oddHBand="1" w:evenHBand="0" w:firstRowFirstColumn="0" w:firstRowLastColumn="0" w:lastRowFirstColumn="0" w:lastRowLastColumn="0"/>
              <w:rPr>
                <w:lang w:val="en-US"/>
              </w:rPr>
            </w:pPr>
          </w:p>
        </w:tc>
      </w:tr>
      <w:tr w:rsidR="00387C0A" w:rsidRPr="00C03B2B" w14:paraId="47C971AB" w14:textId="77777777" w:rsidTr="00861C65">
        <w:tc>
          <w:tcPr>
            <w:cnfStyle w:val="001000000000" w:firstRow="0" w:lastRow="0" w:firstColumn="1" w:lastColumn="0" w:oddVBand="0" w:evenVBand="0" w:oddHBand="0" w:evenHBand="0" w:firstRowFirstColumn="0" w:firstRowLastColumn="0" w:lastRowFirstColumn="0" w:lastRowLastColumn="0"/>
            <w:tcW w:w="2405" w:type="dxa"/>
          </w:tcPr>
          <w:p w14:paraId="5684653C" w14:textId="77777777" w:rsidR="00387C0A" w:rsidRPr="00C03B2B" w:rsidRDefault="00387C0A" w:rsidP="00387C0A">
            <w:pPr>
              <w:jc w:val="left"/>
              <w:rPr>
                <w:lang w:val="en-US"/>
              </w:rPr>
            </w:pPr>
            <w:r w:rsidRPr="00C03B2B">
              <w:rPr>
                <w:lang w:val="en-US"/>
              </w:rPr>
              <w:t>position</w:t>
            </w:r>
          </w:p>
        </w:tc>
        <w:tc>
          <w:tcPr>
            <w:tcW w:w="4111" w:type="dxa"/>
          </w:tcPr>
          <w:p w14:paraId="302C8A23" w14:textId="17FD8FFD" w:rsidR="00387C0A" w:rsidRPr="00C03B2B" w:rsidRDefault="006550C4" w:rsidP="00387C0A">
            <w:pPr>
              <w:jc w:val="left"/>
              <w:cnfStyle w:val="000000000000" w:firstRow="0" w:lastRow="0" w:firstColumn="0" w:lastColumn="0" w:oddVBand="0" w:evenVBand="0" w:oddHBand="0" w:evenHBand="0" w:firstRowFirstColumn="0" w:firstRowLastColumn="0" w:lastRowFirstColumn="0" w:lastRowLastColumn="0"/>
              <w:rPr>
                <w:lang w:val="en-US"/>
              </w:rPr>
            </w:pPr>
            <w:r w:rsidRPr="00C03B2B">
              <w:rPr>
                <w:lang w:val="en-US"/>
              </w:rPr>
              <w:t xml:space="preserve">The current </w:t>
            </w:r>
            <w:r>
              <w:rPr>
                <w:lang w:val="en-US"/>
              </w:rPr>
              <w:t>position</w:t>
            </w:r>
            <w:r w:rsidRPr="00C03B2B">
              <w:rPr>
                <w:lang w:val="en-US"/>
              </w:rPr>
              <w:t xml:space="preserve"> of the piece</w:t>
            </w:r>
            <w:r>
              <w:rPr>
                <w:lang w:val="en-US"/>
              </w:rPr>
              <w:t xml:space="preserve"> on the board (zero-indexed)</w:t>
            </w:r>
            <w:r w:rsidRPr="00C03B2B">
              <w:rPr>
                <w:lang w:val="en-US"/>
              </w:rPr>
              <w:t>.</w:t>
            </w:r>
          </w:p>
        </w:tc>
        <w:tc>
          <w:tcPr>
            <w:tcW w:w="2545" w:type="dxa"/>
          </w:tcPr>
          <w:p w14:paraId="37BC244D" w14:textId="5810E52C" w:rsidR="00387C0A" w:rsidRPr="00C03B2B" w:rsidRDefault="00387C0A" w:rsidP="00387C0A">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e.g. (0,4) – see Section </w:t>
            </w:r>
            <w:r>
              <w:rPr>
                <w:lang w:val="en-US"/>
              </w:rPr>
              <w:fldChar w:fldCharType="begin"/>
            </w:r>
            <w:r>
              <w:rPr>
                <w:lang w:val="en-US"/>
              </w:rPr>
              <w:instrText xml:space="preserve"> REF _Ref155118193 \r \h </w:instrText>
            </w:r>
            <w:r>
              <w:rPr>
                <w:lang w:val="en-US"/>
              </w:rPr>
            </w:r>
            <w:r>
              <w:rPr>
                <w:lang w:val="en-US"/>
              </w:rPr>
              <w:fldChar w:fldCharType="separate"/>
            </w:r>
            <w:ins w:id="425" w:author="Attila Vizhanyo" w:date="2024-01-04T10:33:00Z">
              <w:r w:rsidR="00632C07">
                <w:rPr>
                  <w:lang w:val="en-US"/>
                </w:rPr>
                <w:t>2.2.3</w:t>
              </w:r>
            </w:ins>
            <w:del w:id="426" w:author="Attila Vizhanyo" w:date="2024-01-04T10:33:00Z">
              <w:r w:rsidR="00B228D7" w:rsidDel="00632C07">
                <w:rPr>
                  <w:lang w:val="en-US"/>
                </w:rPr>
                <w:delText>2.2.1.2</w:delText>
              </w:r>
            </w:del>
            <w:r>
              <w:rPr>
                <w:lang w:val="en-US"/>
              </w:rPr>
              <w:fldChar w:fldCharType="end"/>
            </w:r>
          </w:p>
        </w:tc>
      </w:tr>
      <w:tr w:rsidR="00387C0A" w:rsidRPr="003A5247" w14:paraId="0D7ED342"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61A82D8" w14:textId="77777777" w:rsidR="00387C0A" w:rsidRPr="00C03B2B" w:rsidRDefault="00387C0A" w:rsidP="00387C0A">
            <w:pPr>
              <w:jc w:val="left"/>
              <w:rPr>
                <w:lang w:val="en-US"/>
              </w:rPr>
            </w:pPr>
            <w:r w:rsidRPr="00C03B2B">
              <w:rPr>
                <w:lang w:val="en-US"/>
              </w:rPr>
              <w:t>possible_moves</w:t>
            </w:r>
          </w:p>
        </w:tc>
        <w:tc>
          <w:tcPr>
            <w:tcW w:w="4111" w:type="dxa"/>
          </w:tcPr>
          <w:p w14:paraId="121A4428" w14:textId="7589A8A9" w:rsidR="00387C0A" w:rsidRPr="00C03B2B" w:rsidRDefault="006550C4" w:rsidP="00387C0A">
            <w:pPr>
              <w:jc w:val="left"/>
              <w:cnfStyle w:val="000000100000" w:firstRow="0" w:lastRow="0" w:firstColumn="0" w:lastColumn="0" w:oddVBand="0" w:evenVBand="0" w:oddHBand="1" w:evenHBand="0" w:firstRowFirstColumn="0" w:firstRowLastColumn="0" w:lastRowFirstColumn="0" w:lastRowLastColumn="0"/>
              <w:rPr>
                <w:lang w:val="en-US"/>
              </w:rPr>
            </w:pPr>
            <w:r w:rsidRPr="00C03B2B">
              <w:rPr>
                <w:lang w:val="en-US"/>
              </w:rPr>
              <w:t xml:space="preserve">The </w:t>
            </w:r>
            <w:r>
              <w:rPr>
                <w:lang w:val="en-US"/>
              </w:rPr>
              <w:t>position</w:t>
            </w:r>
            <w:r w:rsidRPr="00C03B2B">
              <w:rPr>
                <w:lang w:val="en-US"/>
              </w:rPr>
              <w:t>s to which the piece can move.</w:t>
            </w:r>
          </w:p>
        </w:tc>
        <w:tc>
          <w:tcPr>
            <w:tcW w:w="2545" w:type="dxa"/>
          </w:tcPr>
          <w:p w14:paraId="14B5620A" w14:textId="77777777" w:rsidR="00387C0A" w:rsidRPr="00C03B2B" w:rsidRDefault="00387C0A" w:rsidP="00387C0A">
            <w:pPr>
              <w:jc w:val="left"/>
              <w:cnfStyle w:val="000000100000" w:firstRow="0" w:lastRow="0" w:firstColumn="0" w:lastColumn="0" w:oddVBand="0" w:evenVBand="0" w:oddHBand="1" w:evenHBand="0" w:firstRowFirstColumn="0" w:firstRowLastColumn="0" w:lastRowFirstColumn="0" w:lastRowLastColumn="0"/>
              <w:rPr>
                <w:lang w:val="en-US"/>
              </w:rPr>
            </w:pPr>
          </w:p>
        </w:tc>
      </w:tr>
    </w:tbl>
    <w:p w14:paraId="360FB960" w14:textId="77777777" w:rsidR="006550C4" w:rsidRDefault="006550C4" w:rsidP="00387C0A">
      <w:pPr>
        <w:rPr>
          <w:lang w:val="en-US"/>
        </w:rPr>
      </w:pPr>
    </w:p>
    <w:p w14:paraId="75F1CA5E" w14:textId="04B1DA48" w:rsidR="00387C0A" w:rsidRDefault="006550C4" w:rsidP="00387C0A">
      <w:pPr>
        <w:rPr>
          <w:lang w:val="en-US"/>
        </w:rPr>
      </w:pPr>
      <w:r>
        <w:rPr>
          <w:lang w:val="en-US"/>
        </w:rPr>
        <w:t>The following table describes the valid names (i.e. types), counts (i.e. how many objects of that type exists in the program) and the associated object names:</w:t>
      </w:r>
    </w:p>
    <w:tbl>
      <w:tblPr>
        <w:tblStyle w:val="GridTable4-Accent1"/>
        <w:tblW w:w="0" w:type="auto"/>
        <w:tblInd w:w="5" w:type="dxa"/>
        <w:tblLook w:val="04A0" w:firstRow="1" w:lastRow="0" w:firstColumn="1" w:lastColumn="0" w:noHBand="0" w:noVBand="1"/>
      </w:tblPr>
      <w:tblGrid>
        <w:gridCol w:w="1442"/>
        <w:gridCol w:w="3677"/>
        <w:gridCol w:w="1140"/>
        <w:gridCol w:w="2797"/>
      </w:tblGrid>
      <w:tr w:rsidR="00387C0A" w14:paraId="7EEAE2DE" w14:textId="77777777" w:rsidTr="00861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F858649" w14:textId="77777777" w:rsidR="00387C0A" w:rsidRDefault="00387C0A" w:rsidP="00861C65">
            <w:pPr>
              <w:jc w:val="left"/>
              <w:rPr>
                <w:lang w:val="en-US"/>
              </w:rPr>
            </w:pPr>
            <w:r>
              <w:rPr>
                <w:lang w:val="en-US"/>
              </w:rPr>
              <w:t>Figure</w:t>
            </w:r>
            <w:r>
              <w:rPr>
                <w:lang w:val="en-US"/>
              </w:rPr>
              <w:br/>
              <w:t>Name</w:t>
            </w:r>
          </w:p>
        </w:tc>
        <w:tc>
          <w:tcPr>
            <w:tcW w:w="3677" w:type="dxa"/>
          </w:tcPr>
          <w:p w14:paraId="007D7331" w14:textId="77777777" w:rsidR="00387C0A" w:rsidRDefault="00387C0A" w:rsidP="00861C65">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140" w:type="dxa"/>
          </w:tcPr>
          <w:p w14:paraId="67B8DC04" w14:textId="77777777" w:rsidR="00387C0A" w:rsidRDefault="00387C0A" w:rsidP="00861C65">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Count</w:t>
            </w:r>
          </w:p>
        </w:tc>
        <w:tc>
          <w:tcPr>
            <w:tcW w:w="2797" w:type="dxa"/>
          </w:tcPr>
          <w:p w14:paraId="39DD6EA8" w14:textId="77777777" w:rsidR="00387C0A" w:rsidRDefault="00387C0A" w:rsidP="00861C65">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Object Names </w:t>
            </w:r>
          </w:p>
        </w:tc>
      </w:tr>
      <w:tr w:rsidR="00387C0A" w14:paraId="4DDD731F"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140E5590" w14:textId="77777777" w:rsidR="00387C0A" w:rsidRPr="00E00030" w:rsidRDefault="00387C0A" w:rsidP="00861C65">
            <w:pPr>
              <w:jc w:val="left"/>
              <w:rPr>
                <w:b w:val="0"/>
                <w:bCs w:val="0"/>
                <w:lang w:val="en-US"/>
              </w:rPr>
            </w:pPr>
            <w:r w:rsidRPr="00E00030">
              <w:rPr>
                <w:lang w:val="en-US"/>
              </w:rPr>
              <w:lastRenderedPageBreak/>
              <w:t>WB</w:t>
            </w:r>
          </w:p>
        </w:tc>
        <w:tc>
          <w:tcPr>
            <w:tcW w:w="3677" w:type="dxa"/>
          </w:tcPr>
          <w:p w14:paraId="04F532FB"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 xml:space="preserve">White Pawn </w:t>
            </w:r>
            <w:r w:rsidRPr="00E00030">
              <w:br/>
              <w:t>(German: Weisser Bauer)</w:t>
            </w:r>
          </w:p>
        </w:tc>
        <w:tc>
          <w:tcPr>
            <w:tcW w:w="1140" w:type="dxa"/>
          </w:tcPr>
          <w:p w14:paraId="4DB18D77"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8</w:t>
            </w:r>
          </w:p>
        </w:tc>
        <w:tc>
          <w:tcPr>
            <w:tcW w:w="2797" w:type="dxa"/>
          </w:tcPr>
          <w:p w14:paraId="2F8CF69B"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B1,B2,B3,B4,B5,B6,B7,B8</w:t>
            </w:r>
          </w:p>
        </w:tc>
      </w:tr>
      <w:tr w:rsidR="00387C0A" w14:paraId="7C3ACFD6"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43964BCC" w14:textId="77777777" w:rsidR="00387C0A" w:rsidRPr="00E00030" w:rsidRDefault="00387C0A" w:rsidP="00861C65">
            <w:pPr>
              <w:jc w:val="left"/>
              <w:rPr>
                <w:b w:val="0"/>
                <w:bCs w:val="0"/>
                <w:lang w:val="en-US"/>
              </w:rPr>
            </w:pPr>
            <w:r w:rsidRPr="00E00030">
              <w:rPr>
                <w:lang w:val="en-US"/>
              </w:rPr>
              <w:t>WT</w:t>
            </w:r>
          </w:p>
        </w:tc>
        <w:tc>
          <w:tcPr>
            <w:tcW w:w="3677" w:type="dxa"/>
          </w:tcPr>
          <w:p w14:paraId="77E69B49"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White Rook</w:t>
            </w:r>
            <w:r w:rsidRPr="00E00030">
              <w:br/>
              <w:t>(German: Weisser Turm)</w:t>
            </w:r>
          </w:p>
        </w:tc>
        <w:tc>
          <w:tcPr>
            <w:tcW w:w="1140" w:type="dxa"/>
          </w:tcPr>
          <w:p w14:paraId="64E038FA"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rPr>
                <w:lang w:val="en-US"/>
              </w:rPr>
            </w:pPr>
            <w:r w:rsidRPr="00E00030">
              <w:rPr>
                <w:lang w:val="en-US"/>
              </w:rPr>
              <w:t>2</w:t>
            </w:r>
          </w:p>
        </w:tc>
        <w:tc>
          <w:tcPr>
            <w:tcW w:w="2797" w:type="dxa"/>
          </w:tcPr>
          <w:p w14:paraId="08F6B999"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rPr>
                <w:lang w:val="en-US"/>
              </w:rPr>
            </w:pPr>
            <w:r w:rsidRPr="00E00030">
              <w:rPr>
                <w:lang w:val="en-US"/>
              </w:rPr>
              <w:t>T1,T2</w:t>
            </w:r>
          </w:p>
        </w:tc>
      </w:tr>
      <w:tr w:rsidR="00387C0A" w14:paraId="5AA42DC0"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774439DA" w14:textId="77777777" w:rsidR="00387C0A" w:rsidRPr="00E00030" w:rsidRDefault="00387C0A" w:rsidP="00861C65">
            <w:pPr>
              <w:jc w:val="left"/>
              <w:rPr>
                <w:b w:val="0"/>
                <w:bCs w:val="0"/>
                <w:lang w:val="en-US"/>
              </w:rPr>
            </w:pPr>
            <w:r w:rsidRPr="00E00030">
              <w:rPr>
                <w:lang w:val="en-US"/>
              </w:rPr>
              <w:t>WS</w:t>
            </w:r>
          </w:p>
        </w:tc>
        <w:tc>
          <w:tcPr>
            <w:tcW w:w="3677" w:type="dxa"/>
          </w:tcPr>
          <w:p w14:paraId="0F6C5CCE"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White Knight</w:t>
            </w:r>
            <w:r w:rsidRPr="00E00030">
              <w:br/>
              <w:t>(German: Weisser Springer)</w:t>
            </w:r>
          </w:p>
        </w:tc>
        <w:tc>
          <w:tcPr>
            <w:tcW w:w="1140" w:type="dxa"/>
          </w:tcPr>
          <w:p w14:paraId="4B310102"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2</w:t>
            </w:r>
          </w:p>
        </w:tc>
        <w:tc>
          <w:tcPr>
            <w:tcW w:w="2797" w:type="dxa"/>
          </w:tcPr>
          <w:p w14:paraId="32009014"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S1,S2</w:t>
            </w:r>
          </w:p>
        </w:tc>
      </w:tr>
      <w:tr w:rsidR="00387C0A" w:rsidRPr="00861C65" w14:paraId="29A40B34"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677BFA76" w14:textId="77777777" w:rsidR="00387C0A" w:rsidRPr="00E00030" w:rsidRDefault="00387C0A" w:rsidP="00861C65">
            <w:pPr>
              <w:jc w:val="left"/>
              <w:rPr>
                <w:b w:val="0"/>
                <w:bCs w:val="0"/>
                <w:lang w:val="en-US"/>
              </w:rPr>
            </w:pPr>
            <w:r w:rsidRPr="00E00030">
              <w:rPr>
                <w:lang w:val="en-US"/>
              </w:rPr>
              <w:t>WL</w:t>
            </w:r>
          </w:p>
        </w:tc>
        <w:tc>
          <w:tcPr>
            <w:tcW w:w="3677" w:type="dxa"/>
          </w:tcPr>
          <w:p w14:paraId="1A44674C"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White Bishop</w:t>
            </w:r>
            <w:r w:rsidRPr="00E00030">
              <w:br/>
              <w:t>(German: Weisser Läufer)</w:t>
            </w:r>
          </w:p>
        </w:tc>
        <w:tc>
          <w:tcPr>
            <w:tcW w:w="1140" w:type="dxa"/>
          </w:tcPr>
          <w:p w14:paraId="4D3B8DB3"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2</w:t>
            </w:r>
          </w:p>
        </w:tc>
        <w:tc>
          <w:tcPr>
            <w:tcW w:w="2797" w:type="dxa"/>
          </w:tcPr>
          <w:p w14:paraId="00B7E39F"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L1,L2</w:t>
            </w:r>
          </w:p>
        </w:tc>
      </w:tr>
      <w:tr w:rsidR="00387C0A" w14:paraId="4AB67BC4"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154E8576" w14:textId="77777777" w:rsidR="00387C0A" w:rsidRPr="00B228D7" w:rsidRDefault="00387C0A" w:rsidP="00861C65">
            <w:pPr>
              <w:jc w:val="left"/>
            </w:pPr>
            <w:r w:rsidRPr="00B228D7">
              <w:t>WD</w:t>
            </w:r>
          </w:p>
        </w:tc>
        <w:tc>
          <w:tcPr>
            <w:tcW w:w="3677" w:type="dxa"/>
          </w:tcPr>
          <w:p w14:paraId="0062CE5C"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White Queen</w:t>
            </w:r>
            <w:r w:rsidRPr="00E00030">
              <w:br/>
              <w:t>(German: Weisse Dame)</w:t>
            </w:r>
          </w:p>
        </w:tc>
        <w:tc>
          <w:tcPr>
            <w:tcW w:w="1140" w:type="dxa"/>
          </w:tcPr>
          <w:p w14:paraId="69934A04"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1</w:t>
            </w:r>
          </w:p>
        </w:tc>
        <w:tc>
          <w:tcPr>
            <w:tcW w:w="2797" w:type="dxa"/>
          </w:tcPr>
          <w:p w14:paraId="528B728D"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D1</w:t>
            </w:r>
          </w:p>
        </w:tc>
      </w:tr>
      <w:tr w:rsidR="00387C0A" w:rsidRPr="00861C65" w14:paraId="6C587577"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55B6E14C" w14:textId="77777777" w:rsidR="00387C0A" w:rsidRPr="00B228D7" w:rsidRDefault="00387C0A" w:rsidP="00861C65">
            <w:pPr>
              <w:jc w:val="left"/>
            </w:pPr>
            <w:r w:rsidRPr="00B228D7">
              <w:t>WK</w:t>
            </w:r>
          </w:p>
        </w:tc>
        <w:tc>
          <w:tcPr>
            <w:tcW w:w="3677" w:type="dxa"/>
          </w:tcPr>
          <w:p w14:paraId="63EE0B4E"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White King</w:t>
            </w:r>
            <w:r w:rsidRPr="00E00030">
              <w:br/>
              <w:t>(German: Weisser König)</w:t>
            </w:r>
          </w:p>
        </w:tc>
        <w:tc>
          <w:tcPr>
            <w:tcW w:w="1140" w:type="dxa"/>
          </w:tcPr>
          <w:p w14:paraId="3E34A25A"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1</w:t>
            </w:r>
          </w:p>
        </w:tc>
        <w:tc>
          <w:tcPr>
            <w:tcW w:w="2797" w:type="dxa"/>
          </w:tcPr>
          <w:p w14:paraId="04452992"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K1</w:t>
            </w:r>
          </w:p>
        </w:tc>
      </w:tr>
      <w:tr w:rsidR="00387C0A" w14:paraId="7AA74742"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189F559C" w14:textId="77777777" w:rsidR="00387C0A" w:rsidRPr="00B228D7" w:rsidRDefault="00387C0A" w:rsidP="00861C65">
            <w:pPr>
              <w:jc w:val="left"/>
              <w:rPr>
                <w:lang w:val="en-US"/>
              </w:rPr>
            </w:pPr>
            <w:r w:rsidRPr="00B228D7">
              <w:rPr>
                <w:lang w:val="en-US"/>
              </w:rPr>
              <w:t>BB</w:t>
            </w:r>
          </w:p>
        </w:tc>
        <w:tc>
          <w:tcPr>
            <w:tcW w:w="3677" w:type="dxa"/>
          </w:tcPr>
          <w:p w14:paraId="33A4136B"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 xml:space="preserve">Black Pawn </w:t>
            </w:r>
            <w:r w:rsidRPr="00E00030">
              <w:br/>
              <w:t>(German: Schwarzer Bauer)</w:t>
            </w:r>
          </w:p>
        </w:tc>
        <w:tc>
          <w:tcPr>
            <w:tcW w:w="1140" w:type="dxa"/>
          </w:tcPr>
          <w:p w14:paraId="3889D03B"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8</w:t>
            </w:r>
          </w:p>
        </w:tc>
        <w:tc>
          <w:tcPr>
            <w:tcW w:w="2797" w:type="dxa"/>
          </w:tcPr>
          <w:p w14:paraId="1A06318A"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B9-B16</w:t>
            </w:r>
          </w:p>
        </w:tc>
      </w:tr>
      <w:tr w:rsidR="00387C0A" w14:paraId="776361BC"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7E659DCB" w14:textId="77777777" w:rsidR="00387C0A" w:rsidRPr="00B228D7" w:rsidRDefault="00387C0A" w:rsidP="00861C65">
            <w:pPr>
              <w:jc w:val="left"/>
              <w:rPr>
                <w:lang w:val="en-US"/>
              </w:rPr>
            </w:pPr>
            <w:r w:rsidRPr="00B228D7">
              <w:rPr>
                <w:lang w:val="en-US"/>
              </w:rPr>
              <w:t>BT</w:t>
            </w:r>
          </w:p>
        </w:tc>
        <w:tc>
          <w:tcPr>
            <w:tcW w:w="3677" w:type="dxa"/>
          </w:tcPr>
          <w:p w14:paraId="1B636777"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Black Rook</w:t>
            </w:r>
            <w:r w:rsidRPr="00E00030">
              <w:br/>
              <w:t>(German: Schwarzer Turm)</w:t>
            </w:r>
          </w:p>
        </w:tc>
        <w:tc>
          <w:tcPr>
            <w:tcW w:w="1140" w:type="dxa"/>
          </w:tcPr>
          <w:p w14:paraId="4F84F74D"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rPr>
                <w:lang w:val="en-US"/>
              </w:rPr>
            </w:pPr>
            <w:r w:rsidRPr="00E00030">
              <w:rPr>
                <w:lang w:val="en-US"/>
              </w:rPr>
              <w:t>2</w:t>
            </w:r>
          </w:p>
        </w:tc>
        <w:tc>
          <w:tcPr>
            <w:tcW w:w="2797" w:type="dxa"/>
          </w:tcPr>
          <w:p w14:paraId="3B103238"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rPr>
                <w:lang w:val="en-US"/>
              </w:rPr>
            </w:pPr>
            <w:r w:rsidRPr="00E00030">
              <w:rPr>
                <w:lang w:val="en-US"/>
              </w:rPr>
              <w:t>T3,T4</w:t>
            </w:r>
          </w:p>
        </w:tc>
      </w:tr>
      <w:tr w:rsidR="00387C0A" w14:paraId="517D7290"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3AA96FDE" w14:textId="77777777" w:rsidR="00387C0A" w:rsidRPr="00B228D7" w:rsidRDefault="00387C0A" w:rsidP="00861C65">
            <w:pPr>
              <w:jc w:val="left"/>
              <w:rPr>
                <w:lang w:val="en-US"/>
              </w:rPr>
            </w:pPr>
            <w:r w:rsidRPr="00B228D7">
              <w:rPr>
                <w:lang w:val="en-US"/>
              </w:rPr>
              <w:t>BS</w:t>
            </w:r>
          </w:p>
        </w:tc>
        <w:tc>
          <w:tcPr>
            <w:tcW w:w="3677" w:type="dxa"/>
          </w:tcPr>
          <w:p w14:paraId="11357A2F"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Black Knight</w:t>
            </w:r>
            <w:r w:rsidRPr="00E00030">
              <w:br/>
              <w:t>(German: Schwarzer Springer)</w:t>
            </w:r>
          </w:p>
        </w:tc>
        <w:tc>
          <w:tcPr>
            <w:tcW w:w="1140" w:type="dxa"/>
          </w:tcPr>
          <w:p w14:paraId="4B9D0B14"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2</w:t>
            </w:r>
          </w:p>
        </w:tc>
        <w:tc>
          <w:tcPr>
            <w:tcW w:w="2797" w:type="dxa"/>
          </w:tcPr>
          <w:p w14:paraId="62BEEC55"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E00030">
              <w:rPr>
                <w:lang w:val="en-US"/>
              </w:rPr>
              <w:t>S3,S4</w:t>
            </w:r>
          </w:p>
        </w:tc>
      </w:tr>
      <w:tr w:rsidR="00387C0A" w:rsidRPr="00BE53CD" w14:paraId="79F5BC95"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54A0D78D" w14:textId="77777777" w:rsidR="00387C0A" w:rsidRPr="00B228D7" w:rsidRDefault="00387C0A" w:rsidP="00861C65">
            <w:pPr>
              <w:jc w:val="left"/>
              <w:rPr>
                <w:lang w:val="en-US"/>
              </w:rPr>
            </w:pPr>
            <w:r w:rsidRPr="00B228D7">
              <w:rPr>
                <w:lang w:val="en-US"/>
              </w:rPr>
              <w:t>BL</w:t>
            </w:r>
          </w:p>
        </w:tc>
        <w:tc>
          <w:tcPr>
            <w:tcW w:w="3677" w:type="dxa"/>
          </w:tcPr>
          <w:p w14:paraId="397A22E0"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Black Bishop</w:t>
            </w:r>
            <w:r w:rsidRPr="00E00030">
              <w:br/>
              <w:t>(German: Schwarzer Läufer)</w:t>
            </w:r>
          </w:p>
        </w:tc>
        <w:tc>
          <w:tcPr>
            <w:tcW w:w="1140" w:type="dxa"/>
          </w:tcPr>
          <w:p w14:paraId="1D98BF5F"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2</w:t>
            </w:r>
          </w:p>
        </w:tc>
        <w:tc>
          <w:tcPr>
            <w:tcW w:w="2797" w:type="dxa"/>
          </w:tcPr>
          <w:p w14:paraId="07F26ABE"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L3,L4</w:t>
            </w:r>
          </w:p>
        </w:tc>
      </w:tr>
      <w:tr w:rsidR="00387C0A" w14:paraId="780DA3EA" w14:textId="77777777" w:rsidTr="00861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dxa"/>
          </w:tcPr>
          <w:p w14:paraId="63509DDB" w14:textId="77777777" w:rsidR="00387C0A" w:rsidRPr="00B228D7" w:rsidRDefault="00387C0A" w:rsidP="00861C65">
            <w:pPr>
              <w:jc w:val="left"/>
            </w:pPr>
            <w:r w:rsidRPr="00B228D7">
              <w:t>BD</w:t>
            </w:r>
          </w:p>
        </w:tc>
        <w:tc>
          <w:tcPr>
            <w:tcW w:w="3677" w:type="dxa"/>
          </w:tcPr>
          <w:p w14:paraId="26C4D2D2"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Black Queen</w:t>
            </w:r>
            <w:r w:rsidRPr="00E00030">
              <w:br/>
              <w:t>(German: Schwarze Dame)</w:t>
            </w:r>
          </w:p>
        </w:tc>
        <w:tc>
          <w:tcPr>
            <w:tcW w:w="1140" w:type="dxa"/>
          </w:tcPr>
          <w:p w14:paraId="67D88A38"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1</w:t>
            </w:r>
          </w:p>
        </w:tc>
        <w:tc>
          <w:tcPr>
            <w:tcW w:w="2797" w:type="dxa"/>
          </w:tcPr>
          <w:p w14:paraId="793B6E91" w14:textId="77777777" w:rsidR="00387C0A" w:rsidRPr="00E00030" w:rsidRDefault="00387C0A" w:rsidP="00861C65">
            <w:pPr>
              <w:jc w:val="left"/>
              <w:cnfStyle w:val="000000100000" w:firstRow="0" w:lastRow="0" w:firstColumn="0" w:lastColumn="0" w:oddVBand="0" w:evenVBand="0" w:oddHBand="1" w:evenHBand="0" w:firstRowFirstColumn="0" w:firstRowLastColumn="0" w:lastRowFirstColumn="0" w:lastRowLastColumn="0"/>
            </w:pPr>
            <w:r w:rsidRPr="00E00030">
              <w:t>D2</w:t>
            </w:r>
          </w:p>
        </w:tc>
      </w:tr>
      <w:tr w:rsidR="00387C0A" w:rsidRPr="00BE53CD" w14:paraId="000D0AC6" w14:textId="77777777" w:rsidTr="00861C65">
        <w:tc>
          <w:tcPr>
            <w:cnfStyle w:val="001000000000" w:firstRow="0" w:lastRow="0" w:firstColumn="1" w:lastColumn="0" w:oddVBand="0" w:evenVBand="0" w:oddHBand="0" w:evenHBand="0" w:firstRowFirstColumn="0" w:firstRowLastColumn="0" w:lastRowFirstColumn="0" w:lastRowLastColumn="0"/>
            <w:tcW w:w="1442" w:type="dxa"/>
          </w:tcPr>
          <w:p w14:paraId="3E562FC9" w14:textId="77777777" w:rsidR="00387C0A" w:rsidRPr="00B228D7" w:rsidRDefault="00387C0A" w:rsidP="00861C65">
            <w:pPr>
              <w:jc w:val="left"/>
            </w:pPr>
            <w:r w:rsidRPr="00B228D7">
              <w:t>BK</w:t>
            </w:r>
          </w:p>
        </w:tc>
        <w:tc>
          <w:tcPr>
            <w:tcW w:w="3677" w:type="dxa"/>
          </w:tcPr>
          <w:p w14:paraId="0B73FB87"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Black King</w:t>
            </w:r>
            <w:r w:rsidRPr="00E00030">
              <w:br/>
              <w:t>(German: Schwarzer König)</w:t>
            </w:r>
          </w:p>
        </w:tc>
        <w:tc>
          <w:tcPr>
            <w:tcW w:w="1140" w:type="dxa"/>
          </w:tcPr>
          <w:p w14:paraId="7B8524C9"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1</w:t>
            </w:r>
          </w:p>
        </w:tc>
        <w:tc>
          <w:tcPr>
            <w:tcW w:w="2797" w:type="dxa"/>
          </w:tcPr>
          <w:p w14:paraId="3DE11C72" w14:textId="77777777" w:rsidR="00387C0A" w:rsidRPr="00E00030" w:rsidRDefault="00387C0A" w:rsidP="00861C65">
            <w:pPr>
              <w:jc w:val="left"/>
              <w:cnfStyle w:val="000000000000" w:firstRow="0" w:lastRow="0" w:firstColumn="0" w:lastColumn="0" w:oddVBand="0" w:evenVBand="0" w:oddHBand="0" w:evenHBand="0" w:firstRowFirstColumn="0" w:firstRowLastColumn="0" w:lastRowFirstColumn="0" w:lastRowLastColumn="0"/>
            </w:pPr>
            <w:r w:rsidRPr="00E00030">
              <w:t>K2</w:t>
            </w:r>
          </w:p>
        </w:tc>
      </w:tr>
    </w:tbl>
    <w:p w14:paraId="05B1A1DD" w14:textId="77777777" w:rsidR="006550C4" w:rsidRDefault="006550C4" w:rsidP="006550C4">
      <w:pPr>
        <w:spacing w:before="240"/>
        <w:rPr>
          <w:lang w:val="en-US"/>
        </w:rPr>
      </w:pPr>
      <w:r w:rsidRPr="00C03B2B">
        <w:rPr>
          <w:lang w:val="en-US"/>
        </w:rPr>
        <w:t xml:space="preserve">The pieces are </w:t>
      </w:r>
      <w:r>
        <w:rPr>
          <w:lang w:val="en-US"/>
        </w:rPr>
        <w:t>laid out on the chess board</w:t>
      </w:r>
      <w:r w:rsidRPr="00C03B2B">
        <w:rPr>
          <w:lang w:val="en-US"/>
        </w:rPr>
        <w:t xml:space="preserve"> the following way</w:t>
      </w:r>
      <w:r>
        <w:rPr>
          <w:lang w:val="en-US"/>
        </w:rPr>
        <w:t>:</w:t>
      </w:r>
    </w:p>
    <w:p w14:paraId="133AFE17" w14:textId="77777777" w:rsidR="006550C4" w:rsidRPr="00C03B2B" w:rsidRDefault="006550C4" w:rsidP="006550C4">
      <w:pPr>
        <w:pStyle w:val="Heading4"/>
        <w:numPr>
          <w:ilvl w:val="0"/>
          <w:numId w:val="0"/>
        </w:numPr>
        <w:ind w:left="864" w:hanging="864"/>
        <w:jc w:val="center"/>
        <w:rPr>
          <w:lang w:val="en-US"/>
        </w:rPr>
      </w:pPr>
      <w:r w:rsidRPr="00C03B2B">
        <w:rPr>
          <w:noProof/>
          <w:lang w:val="en-US"/>
        </w:rPr>
        <w:drawing>
          <wp:inline distT="0" distB="0" distL="0" distR="0" wp14:anchorId="7FFAA98E" wp14:editId="1D969C02">
            <wp:extent cx="2608139" cy="2592000"/>
            <wp:effectExtent l="0" t="0" r="0" b="0"/>
            <wp:docPr id="1736825584" name="Picture 1736825584" descr="A green and white checkered boar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63227" name="Picture 2" descr="A green and white checkered board with numbers and letters&#10;&#10;Description automatically generated"/>
                    <pic:cNvPicPr/>
                  </pic:nvPicPr>
                  <pic:blipFill rotWithShape="1">
                    <a:blip r:embed="rId20" cstate="print">
                      <a:extLst>
                        <a:ext uri="{28A0092B-C50C-407E-A947-70E740481C1C}">
                          <a14:useLocalDpi xmlns:a14="http://schemas.microsoft.com/office/drawing/2010/main" val="0"/>
                        </a:ext>
                      </a:extLst>
                    </a:blip>
                    <a:srcRect l="24819" t="5981" r="24924" b="5218"/>
                    <a:stretch/>
                  </pic:blipFill>
                  <pic:spPr bwMode="auto">
                    <a:xfrm>
                      <a:off x="0" y="0"/>
                      <a:ext cx="2608139" cy="2592000"/>
                    </a:xfrm>
                    <a:prstGeom prst="rect">
                      <a:avLst/>
                    </a:prstGeom>
                    <a:ln>
                      <a:noFill/>
                    </a:ln>
                    <a:extLst>
                      <a:ext uri="{53640926-AAD7-44D8-BBD7-CCE9431645EC}">
                        <a14:shadowObscured xmlns:a14="http://schemas.microsoft.com/office/drawing/2010/main"/>
                      </a:ext>
                    </a:extLst>
                  </pic:spPr>
                </pic:pic>
              </a:graphicData>
            </a:graphic>
          </wp:inline>
        </w:drawing>
      </w:r>
    </w:p>
    <w:p w14:paraId="3F65FC22" w14:textId="2E60CE63" w:rsidR="00387C0A" w:rsidRDefault="006550C4" w:rsidP="00745EFD">
      <w:pPr>
        <w:pStyle w:val="Caption"/>
        <w:jc w:val="center"/>
        <w:rPr>
          <w:lang w:val="en-US"/>
        </w:rPr>
      </w:pPr>
      <w:bookmarkStart w:id="427" w:name="_Toc155256871"/>
      <w:r w:rsidRPr="00C03B2B">
        <w:rPr>
          <w:lang w:val="en-US"/>
        </w:rPr>
        <w:t xml:space="preserve">Figure </w:t>
      </w:r>
      <w:r w:rsidRPr="00C03B2B">
        <w:rPr>
          <w:i w:val="0"/>
          <w:iCs w:val="0"/>
          <w:lang w:val="en-US"/>
        </w:rPr>
        <w:fldChar w:fldCharType="begin"/>
      </w:r>
      <w:r w:rsidRPr="00C03B2B">
        <w:rPr>
          <w:lang w:val="en-US"/>
        </w:rPr>
        <w:instrText xml:space="preserve"> SEQ Figure \* ARABIC </w:instrText>
      </w:r>
      <w:r w:rsidRPr="00C03B2B">
        <w:rPr>
          <w:i w:val="0"/>
          <w:iCs w:val="0"/>
          <w:lang w:val="en-US"/>
        </w:rPr>
        <w:fldChar w:fldCharType="separate"/>
      </w:r>
      <w:ins w:id="428" w:author="Attila Vizhanyo" w:date="2024-01-04T11:49:00Z">
        <w:r w:rsidR="00BB26BF">
          <w:rPr>
            <w:noProof/>
            <w:lang w:val="en-US"/>
          </w:rPr>
          <w:t>6</w:t>
        </w:r>
      </w:ins>
      <w:del w:id="429" w:author="Attila Vizhanyo" w:date="2024-01-04T10:55:00Z">
        <w:r w:rsidR="00632C07" w:rsidDel="001E02E0">
          <w:rPr>
            <w:noProof/>
            <w:lang w:val="en-US"/>
          </w:rPr>
          <w:delText>5</w:delText>
        </w:r>
      </w:del>
      <w:r w:rsidRPr="00C03B2B">
        <w:rPr>
          <w:i w:val="0"/>
          <w:iCs w:val="0"/>
          <w:lang w:val="en-US"/>
        </w:rPr>
        <w:fldChar w:fldCharType="end"/>
      </w:r>
      <w:r w:rsidRPr="00C03B2B">
        <w:rPr>
          <w:lang w:val="en-US"/>
        </w:rPr>
        <w:t xml:space="preserve"> The </w:t>
      </w:r>
      <w:r>
        <w:rPr>
          <w:lang w:val="en-US"/>
        </w:rPr>
        <w:t xml:space="preserve">name of the </w:t>
      </w:r>
      <w:r w:rsidRPr="00C03B2B">
        <w:rPr>
          <w:lang w:val="en-US"/>
        </w:rPr>
        <w:t>pieces</w:t>
      </w:r>
      <w:bookmarkEnd w:id="427"/>
    </w:p>
    <w:p w14:paraId="738C28C7" w14:textId="73AC4162" w:rsidR="00387C0A" w:rsidRDefault="00387C0A" w:rsidP="00E30733">
      <w:pPr>
        <w:rPr>
          <w:lang w:val="en-US"/>
        </w:rPr>
      </w:pPr>
      <w:r w:rsidRPr="00861C65">
        <w:rPr>
          <w:lang w:val="en-US"/>
        </w:rPr>
        <w:lastRenderedPageBreak/>
        <w:t xml:space="preserve">In summary, while </w:t>
      </w:r>
      <w:r>
        <w:rPr>
          <w:lang w:val="en-US"/>
        </w:rPr>
        <w:t xml:space="preserve">using </w:t>
      </w:r>
      <w:r w:rsidRPr="00861C65">
        <w:rPr>
          <w:lang w:val="en-US"/>
        </w:rPr>
        <w:t xml:space="preserve">the </w:t>
      </w:r>
      <w:r w:rsidRPr="00861C65">
        <w:rPr>
          <w:i/>
          <w:iCs/>
          <w:lang w:val="en-US"/>
        </w:rPr>
        <w:t>name</w:t>
      </w:r>
      <w:r w:rsidRPr="00861C65">
        <w:rPr>
          <w:lang w:val="en-US"/>
        </w:rPr>
        <w:t xml:space="preserve"> </w:t>
      </w:r>
      <w:r>
        <w:rPr>
          <w:lang w:val="en-US"/>
        </w:rPr>
        <w:t xml:space="preserve">enables the developer to compose logic that depends on the type of the figure, the </w:t>
      </w:r>
      <w:r w:rsidRPr="00861C65">
        <w:rPr>
          <w:i/>
          <w:iCs/>
          <w:lang w:val="en-US"/>
        </w:rPr>
        <w:t>object_name</w:t>
      </w:r>
      <w:r>
        <w:rPr>
          <w:i/>
          <w:iCs/>
          <w:lang w:val="en-US"/>
        </w:rPr>
        <w:t xml:space="preserve"> </w:t>
      </w:r>
      <w:r>
        <w:rPr>
          <w:lang w:val="en-US"/>
        </w:rPr>
        <w:t>enables him to reference individual figures unambiguously by a unique name.</w:t>
      </w:r>
    </w:p>
    <w:p w14:paraId="04B9BB7B" w14:textId="705E8A6F" w:rsidR="00C11681" w:rsidRPr="00C03B2B" w:rsidRDefault="00C11681" w:rsidP="00F50238">
      <w:pPr>
        <w:pStyle w:val="Heading3"/>
        <w:rPr>
          <w:lang w:val="en-US"/>
        </w:rPr>
      </w:pPr>
      <w:bookmarkStart w:id="430" w:name="_Toc155256827"/>
      <w:r w:rsidRPr="00C03B2B">
        <w:rPr>
          <w:lang w:val="en-US"/>
        </w:rPr>
        <w:t>Chessboard</w:t>
      </w:r>
      <w:bookmarkEnd w:id="430"/>
    </w:p>
    <w:p w14:paraId="7D7EC133" w14:textId="77777777" w:rsidR="002E05BD" w:rsidRDefault="002E05BD" w:rsidP="002E05BD">
      <w:pPr>
        <w:rPr>
          <w:lang w:val="en-US"/>
        </w:rPr>
      </w:pPr>
      <w:bookmarkStart w:id="431" w:name="_Position"/>
      <w:bookmarkStart w:id="432" w:name="_Ref155118193"/>
      <w:bookmarkStart w:id="433" w:name="_Toc155256828"/>
      <w:bookmarkEnd w:id="431"/>
      <w:r>
        <w:rPr>
          <w:lang w:val="en-US"/>
        </w:rPr>
        <w:t>Chess is played on a square board of eight rows and eight columns. The board is divided into 64 fields, also called squares.</w:t>
      </w:r>
    </w:p>
    <w:p w14:paraId="02C6BC57" w14:textId="77777777" w:rsidR="002E05BD" w:rsidRPr="00C11681" w:rsidRDefault="002E05BD" w:rsidP="002E05BD">
      <w:pPr>
        <w:rPr>
          <w:lang w:val="en-US"/>
        </w:rPr>
      </w:pPr>
      <w:r>
        <w:rPr>
          <w:lang w:val="en-US"/>
        </w:rPr>
        <w:t>In the program the squares are represented by buttons. Using a grid, the buttons are aligned in the structure of the eight-by-eight board.</w:t>
      </w:r>
    </w:p>
    <w:p w14:paraId="533A4865" w14:textId="67E01A24" w:rsidR="00C07A2B" w:rsidRPr="00C03B2B" w:rsidRDefault="00C07A2B" w:rsidP="00F50238">
      <w:pPr>
        <w:pStyle w:val="Heading3"/>
        <w:rPr>
          <w:lang w:val="en-US"/>
        </w:rPr>
      </w:pPr>
      <w:r w:rsidRPr="00C03B2B">
        <w:rPr>
          <w:lang w:val="en-US"/>
        </w:rPr>
        <w:t>Position</w:t>
      </w:r>
      <w:bookmarkEnd w:id="432"/>
      <w:bookmarkEnd w:id="433"/>
    </w:p>
    <w:p w14:paraId="7AF3DE24" w14:textId="77777777" w:rsidR="006550C4" w:rsidRPr="00C03B2B" w:rsidRDefault="006550C4" w:rsidP="006550C4">
      <w:pPr>
        <w:rPr>
          <w:lang w:val="en-US"/>
        </w:rPr>
      </w:pPr>
      <w:r w:rsidRPr="00C03B2B">
        <w:rPr>
          <w:lang w:val="en-US"/>
        </w:rPr>
        <w:t xml:space="preserve">The squares of the board and the chess pieces </w:t>
      </w:r>
      <w:r>
        <w:rPr>
          <w:lang w:val="en-US"/>
        </w:rPr>
        <w:t>are</w:t>
      </w:r>
      <w:r w:rsidRPr="00C03B2B">
        <w:rPr>
          <w:lang w:val="en-US"/>
        </w:rPr>
        <w:t xml:space="preserve"> </w:t>
      </w:r>
      <w:r>
        <w:rPr>
          <w:lang w:val="en-US"/>
        </w:rPr>
        <w:t xml:space="preserve">both </w:t>
      </w:r>
      <w:r w:rsidRPr="00C03B2B">
        <w:rPr>
          <w:lang w:val="en-US"/>
        </w:rPr>
        <w:t>arrange</w:t>
      </w:r>
      <w:r>
        <w:rPr>
          <w:lang w:val="en-US"/>
        </w:rPr>
        <w:t>d into an eight-by-eight grid</w:t>
      </w:r>
      <w:r w:rsidRPr="00C03B2B">
        <w:rPr>
          <w:lang w:val="en-US"/>
        </w:rPr>
        <w:t xml:space="preserve">. </w:t>
      </w:r>
      <w:r>
        <w:rPr>
          <w:lang w:val="en-US"/>
        </w:rPr>
        <w:t>However, while the square positions use one-based indexing for the rows and columns (1..8), the pieces use zero-based indexing (0..7)</w:t>
      </w:r>
      <w:r w:rsidRPr="00C03B2B">
        <w:rPr>
          <w:lang w:val="en-US"/>
        </w:rPr>
        <w:t xml:space="preserve">. So, when comparing the two grids, </w:t>
      </w:r>
      <w:r>
        <w:rPr>
          <w:lang w:val="en-US"/>
        </w:rPr>
        <w:t>one</w:t>
      </w:r>
      <w:r w:rsidRPr="00C03B2B">
        <w:rPr>
          <w:lang w:val="en-US"/>
        </w:rPr>
        <w:t xml:space="preserve"> must </w:t>
      </w:r>
      <w:r>
        <w:rPr>
          <w:lang w:val="en-US"/>
        </w:rPr>
        <w:t xml:space="preserve">be </w:t>
      </w:r>
      <w:r w:rsidRPr="00C03B2B">
        <w:rPr>
          <w:lang w:val="en-US"/>
        </w:rPr>
        <w:t>subtract</w:t>
      </w:r>
      <w:r>
        <w:rPr>
          <w:lang w:val="en-US"/>
        </w:rPr>
        <w:t>ed</w:t>
      </w:r>
      <w:r w:rsidRPr="00C03B2B">
        <w:rPr>
          <w:lang w:val="en-US"/>
        </w:rPr>
        <w:t xml:space="preserve"> from the </w:t>
      </w:r>
      <w:r>
        <w:rPr>
          <w:lang w:val="en-US"/>
        </w:rPr>
        <w:t>row and column position</w:t>
      </w:r>
      <w:r w:rsidRPr="00C03B2B">
        <w:rPr>
          <w:lang w:val="en-US"/>
        </w:rPr>
        <w:t xml:space="preserve"> of the </w:t>
      </w:r>
      <w:r>
        <w:rPr>
          <w:lang w:val="en-US"/>
        </w:rPr>
        <w:t>squares</w:t>
      </w:r>
      <w:r w:rsidRPr="00C03B2B">
        <w:rPr>
          <w:lang w:val="en-US"/>
        </w:rPr>
        <w:t xml:space="preserve"> to correspond to the </w:t>
      </w:r>
      <w:r>
        <w:rPr>
          <w:lang w:val="en-US"/>
        </w:rPr>
        <w:t xml:space="preserve">position of the </w:t>
      </w:r>
      <w:r w:rsidRPr="00C03B2B">
        <w:rPr>
          <w:lang w:val="en-US"/>
        </w:rPr>
        <w:t>pieces.</w:t>
      </w:r>
    </w:p>
    <w:p w14:paraId="1A1D6072" w14:textId="77777777" w:rsidR="007D3196" w:rsidRPr="00C03B2B" w:rsidRDefault="00F16D7D" w:rsidP="003336BE">
      <w:pPr>
        <w:keepNext/>
        <w:jc w:val="center"/>
        <w:rPr>
          <w:lang w:val="en-US"/>
        </w:rPr>
      </w:pPr>
      <w:r w:rsidRPr="00C03B2B">
        <w:rPr>
          <w:noProof/>
          <w:lang w:val="en-US"/>
        </w:rPr>
        <w:drawing>
          <wp:inline distT="0" distB="0" distL="0" distR="0" wp14:anchorId="49326A35" wp14:editId="34578BB0">
            <wp:extent cx="2586704" cy="2592000"/>
            <wp:effectExtent l="0" t="0" r="4445" b="0"/>
            <wp:docPr id="1466504883" name="Picture 2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4883" name="Picture 22" descr="A screenshot of a game&#10;&#10;Description automatically generated"/>
                    <pic:cNvPicPr/>
                  </pic:nvPicPr>
                  <pic:blipFill rotWithShape="1">
                    <a:blip r:embed="rId21" cstate="print">
                      <a:extLst>
                        <a:ext uri="{28A0092B-C50C-407E-A947-70E740481C1C}">
                          <a14:useLocalDpi xmlns:a14="http://schemas.microsoft.com/office/drawing/2010/main" val="0"/>
                        </a:ext>
                      </a:extLst>
                    </a:blip>
                    <a:srcRect l="23249" t="2621" r="23001" b="1619"/>
                    <a:stretch/>
                  </pic:blipFill>
                  <pic:spPr bwMode="auto">
                    <a:xfrm>
                      <a:off x="0" y="0"/>
                      <a:ext cx="2586704" cy="2592000"/>
                    </a:xfrm>
                    <a:prstGeom prst="rect">
                      <a:avLst/>
                    </a:prstGeom>
                    <a:ln>
                      <a:noFill/>
                    </a:ln>
                    <a:extLst>
                      <a:ext uri="{53640926-AAD7-44D8-BBD7-CCE9431645EC}">
                        <a14:shadowObscured xmlns:a14="http://schemas.microsoft.com/office/drawing/2010/main"/>
                      </a:ext>
                    </a:extLst>
                  </pic:spPr>
                </pic:pic>
              </a:graphicData>
            </a:graphic>
          </wp:inline>
        </w:drawing>
      </w:r>
    </w:p>
    <w:p w14:paraId="457D5CE7" w14:textId="79A88F0E" w:rsidR="00F16D7D" w:rsidRPr="00C03B2B" w:rsidRDefault="007D3196" w:rsidP="006550C4">
      <w:pPr>
        <w:pStyle w:val="Caption"/>
        <w:jc w:val="center"/>
        <w:rPr>
          <w:lang w:val="en-US"/>
        </w:rPr>
      </w:pPr>
      <w:bookmarkStart w:id="434" w:name="_Toc155256872"/>
      <w:r w:rsidRPr="00C03B2B">
        <w:rPr>
          <w:lang w:val="en-US"/>
        </w:rPr>
        <w:t xml:space="preserve">Figure </w:t>
      </w:r>
      <w:r w:rsidRPr="00C03B2B">
        <w:rPr>
          <w:i w:val="0"/>
          <w:iCs w:val="0"/>
          <w:lang w:val="en-US"/>
        </w:rPr>
        <w:fldChar w:fldCharType="begin"/>
      </w:r>
      <w:r w:rsidRPr="00C03B2B">
        <w:rPr>
          <w:lang w:val="en-US"/>
        </w:rPr>
        <w:instrText xml:space="preserve"> SEQ Figure \* ARABIC </w:instrText>
      </w:r>
      <w:r w:rsidRPr="00C03B2B">
        <w:rPr>
          <w:i w:val="0"/>
          <w:iCs w:val="0"/>
          <w:lang w:val="en-US"/>
        </w:rPr>
        <w:fldChar w:fldCharType="separate"/>
      </w:r>
      <w:ins w:id="435" w:author="Attila Vizhanyo" w:date="2024-01-04T11:49:00Z">
        <w:r w:rsidR="00BB26BF">
          <w:rPr>
            <w:noProof/>
            <w:lang w:val="en-US"/>
          </w:rPr>
          <w:t>7</w:t>
        </w:r>
      </w:ins>
      <w:del w:id="436" w:author="Attila Vizhanyo" w:date="2024-01-04T10:55:00Z">
        <w:r w:rsidR="00632C07" w:rsidDel="001E02E0">
          <w:rPr>
            <w:noProof/>
            <w:lang w:val="en-US"/>
          </w:rPr>
          <w:delText>6</w:delText>
        </w:r>
      </w:del>
      <w:r w:rsidRPr="00C03B2B">
        <w:rPr>
          <w:i w:val="0"/>
          <w:iCs w:val="0"/>
          <w:lang w:val="en-US"/>
        </w:rPr>
        <w:fldChar w:fldCharType="end"/>
      </w:r>
      <w:r w:rsidRPr="00C03B2B">
        <w:rPr>
          <w:lang w:val="en-US"/>
        </w:rPr>
        <w:t xml:space="preserve"> </w:t>
      </w:r>
      <w:r w:rsidR="006550C4">
        <w:rPr>
          <w:lang w:val="en-US"/>
        </w:rPr>
        <w:t>Squares use one-based indexing</w:t>
      </w:r>
      <w:bookmarkEnd w:id="434"/>
      <w:r w:rsidRPr="00C03B2B">
        <w:rPr>
          <w:lang w:val="en-US"/>
        </w:rPr>
        <w:t xml:space="preserve">  </w:t>
      </w:r>
    </w:p>
    <w:p w14:paraId="782E790A" w14:textId="77777777" w:rsidR="007D3196" w:rsidRPr="00C03B2B" w:rsidRDefault="007D3196" w:rsidP="003336BE">
      <w:pPr>
        <w:pStyle w:val="Heading4"/>
        <w:numPr>
          <w:ilvl w:val="0"/>
          <w:numId w:val="0"/>
        </w:numPr>
        <w:ind w:left="864" w:hanging="864"/>
        <w:jc w:val="center"/>
        <w:rPr>
          <w:lang w:val="en-US"/>
        </w:rPr>
      </w:pPr>
      <w:r w:rsidRPr="00C03B2B">
        <w:rPr>
          <w:noProof/>
          <w:lang w:val="en-US"/>
        </w:rPr>
        <w:drawing>
          <wp:inline distT="0" distB="0" distL="0" distR="0" wp14:anchorId="11DB9AA5" wp14:editId="49033787">
            <wp:extent cx="2597474" cy="2592000"/>
            <wp:effectExtent l="0" t="0" r="0" b="0"/>
            <wp:docPr id="1474009080" name="Picture 1" descr="A game of chess with a checkerboard and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9080" name="Picture 1" descr="A game of chess with a checkerboard and chess pieces&#10;&#10;Description automatically generated"/>
                    <pic:cNvPicPr/>
                  </pic:nvPicPr>
                  <pic:blipFill rotWithShape="1">
                    <a:blip r:embed="rId22" cstate="print">
                      <a:extLst>
                        <a:ext uri="{28A0092B-C50C-407E-A947-70E740481C1C}">
                          <a14:useLocalDpi xmlns:a14="http://schemas.microsoft.com/office/drawing/2010/main" val="0"/>
                        </a:ext>
                      </a:extLst>
                    </a:blip>
                    <a:srcRect l="24818" t="5608" r="24823" b="5047"/>
                    <a:stretch/>
                  </pic:blipFill>
                  <pic:spPr bwMode="auto">
                    <a:xfrm>
                      <a:off x="0" y="0"/>
                      <a:ext cx="2597474" cy="2592000"/>
                    </a:xfrm>
                    <a:prstGeom prst="rect">
                      <a:avLst/>
                    </a:prstGeom>
                    <a:ln>
                      <a:noFill/>
                    </a:ln>
                    <a:extLst>
                      <a:ext uri="{53640926-AAD7-44D8-BBD7-CCE9431645EC}">
                        <a14:shadowObscured xmlns:a14="http://schemas.microsoft.com/office/drawing/2010/main"/>
                      </a:ext>
                    </a:extLst>
                  </pic:spPr>
                </pic:pic>
              </a:graphicData>
            </a:graphic>
          </wp:inline>
        </w:drawing>
      </w:r>
    </w:p>
    <w:p w14:paraId="3D9C5A86" w14:textId="5E9A4011" w:rsidR="00961FCA" w:rsidRPr="00C03B2B" w:rsidRDefault="007D3196" w:rsidP="003336BE">
      <w:pPr>
        <w:pStyle w:val="Caption"/>
        <w:jc w:val="center"/>
        <w:rPr>
          <w:lang w:val="en-US"/>
        </w:rPr>
      </w:pPr>
      <w:bookmarkStart w:id="437" w:name="_Toc155256873"/>
      <w:r w:rsidRPr="00C03B2B">
        <w:rPr>
          <w:lang w:val="en-US"/>
        </w:rPr>
        <w:t xml:space="preserve">Figure </w:t>
      </w:r>
      <w:r w:rsidRPr="00C03B2B">
        <w:rPr>
          <w:lang w:val="en-US"/>
        </w:rPr>
        <w:fldChar w:fldCharType="begin"/>
      </w:r>
      <w:r w:rsidRPr="00C03B2B">
        <w:rPr>
          <w:lang w:val="en-US"/>
        </w:rPr>
        <w:instrText xml:space="preserve"> SEQ Figure \* ARABIC </w:instrText>
      </w:r>
      <w:r w:rsidRPr="00C03B2B">
        <w:rPr>
          <w:lang w:val="en-US"/>
        </w:rPr>
        <w:fldChar w:fldCharType="separate"/>
      </w:r>
      <w:ins w:id="438" w:author="Attila Vizhanyo" w:date="2024-01-04T11:49:00Z">
        <w:r w:rsidR="00BB26BF">
          <w:rPr>
            <w:noProof/>
            <w:lang w:val="en-US"/>
          </w:rPr>
          <w:t>8</w:t>
        </w:r>
      </w:ins>
      <w:del w:id="439" w:author="Attila Vizhanyo" w:date="2024-01-04T10:55:00Z">
        <w:r w:rsidR="00632C07" w:rsidDel="001E02E0">
          <w:rPr>
            <w:noProof/>
            <w:lang w:val="en-US"/>
          </w:rPr>
          <w:delText>7</w:delText>
        </w:r>
      </w:del>
      <w:r w:rsidRPr="00C03B2B">
        <w:rPr>
          <w:lang w:val="en-US"/>
        </w:rPr>
        <w:fldChar w:fldCharType="end"/>
      </w:r>
      <w:r w:rsidR="00961FCA" w:rsidRPr="00C03B2B">
        <w:rPr>
          <w:lang w:val="en-US"/>
        </w:rPr>
        <w:t xml:space="preserve"> </w:t>
      </w:r>
      <w:r w:rsidR="006550C4">
        <w:rPr>
          <w:lang w:val="en-US"/>
        </w:rPr>
        <w:t>P</w:t>
      </w:r>
      <w:r w:rsidR="006550C4" w:rsidRPr="00C03B2B">
        <w:rPr>
          <w:lang w:val="en-US"/>
        </w:rPr>
        <w:t>ieces</w:t>
      </w:r>
      <w:r w:rsidR="006550C4">
        <w:rPr>
          <w:lang w:val="en-US"/>
        </w:rPr>
        <w:t xml:space="preserve"> use zero-based indexing</w:t>
      </w:r>
      <w:bookmarkEnd w:id="437"/>
    </w:p>
    <w:p w14:paraId="57287486" w14:textId="77777777" w:rsidR="00961FCA" w:rsidRPr="00C03B2B" w:rsidRDefault="00961FCA" w:rsidP="00961FCA">
      <w:pPr>
        <w:rPr>
          <w:lang w:val="en-US"/>
        </w:rPr>
      </w:pPr>
    </w:p>
    <w:p w14:paraId="471782AA" w14:textId="77777777" w:rsidR="006550C4" w:rsidRDefault="006550C4" w:rsidP="006550C4">
      <w:pPr>
        <w:spacing w:before="240"/>
        <w:rPr>
          <w:lang w:val="en-US"/>
        </w:rPr>
      </w:pPr>
      <w:r>
        <w:rPr>
          <w:lang w:val="en-US"/>
        </w:rPr>
        <w:lastRenderedPageBreak/>
        <w:t>Finally, the buttons representing the squares also have names. These button names are consistent with the names of the squares, as defined in chess, e.g. “a8”.</w:t>
      </w:r>
    </w:p>
    <w:p w14:paraId="6BFC9935" w14:textId="77777777" w:rsidR="006550C4" w:rsidRDefault="006550C4" w:rsidP="006550C4">
      <w:pPr>
        <w:rPr>
          <w:lang w:val="en-US"/>
        </w:rPr>
      </w:pPr>
      <w:r>
        <w:rPr>
          <w:lang w:val="en-US"/>
        </w:rPr>
        <w:t>Throughout the program, conversion routines are used to convert between the various position representations:</w:t>
      </w:r>
    </w:p>
    <w:p w14:paraId="169229E8" w14:textId="77777777" w:rsidR="006550C4" w:rsidRDefault="006550C4" w:rsidP="006550C4">
      <w:pPr>
        <w:pStyle w:val="ListParagraph"/>
        <w:numPr>
          <w:ilvl w:val="0"/>
          <w:numId w:val="5"/>
        </w:numPr>
        <w:rPr>
          <w:lang w:val="en-US"/>
        </w:rPr>
      </w:pPr>
      <w:r>
        <w:rPr>
          <w:lang w:val="en-US"/>
        </w:rPr>
        <w:t xml:space="preserve">From square position to piece position, and vice versa. E.g. (6,4) </w:t>
      </w:r>
      <w:r w:rsidRPr="00EC5714">
        <w:rPr>
          <w:lang w:val="en-US"/>
        </w:rPr>
        <w:sym w:font="Wingdings" w:char="F0DF"/>
      </w:r>
      <w:r w:rsidRPr="00EC5714">
        <w:rPr>
          <w:lang w:val="en-US"/>
        </w:rPr>
        <w:sym w:font="Wingdings" w:char="F0E0"/>
      </w:r>
      <w:r>
        <w:rPr>
          <w:lang w:val="en-US"/>
        </w:rPr>
        <w:t xml:space="preserve"> (5,3)</w:t>
      </w:r>
    </w:p>
    <w:p w14:paraId="005E6933" w14:textId="77777777" w:rsidR="006550C4" w:rsidRPr="00B43F71" w:rsidRDefault="006550C4" w:rsidP="006550C4">
      <w:pPr>
        <w:pStyle w:val="ListParagraph"/>
        <w:numPr>
          <w:ilvl w:val="0"/>
          <w:numId w:val="5"/>
        </w:numPr>
        <w:rPr>
          <w:lang w:val="en-US"/>
        </w:rPr>
      </w:pPr>
      <w:r>
        <w:rPr>
          <w:lang w:val="en-US"/>
        </w:rPr>
        <w:t xml:space="preserve">From square position to button name, and vice versa. E.g. (6,4) </w:t>
      </w:r>
      <w:r w:rsidRPr="00EC5714">
        <w:rPr>
          <w:lang w:val="en-US"/>
        </w:rPr>
        <w:sym w:font="Wingdings" w:char="F0DF"/>
      </w:r>
      <w:r w:rsidRPr="00EC5714">
        <w:rPr>
          <w:lang w:val="en-US"/>
        </w:rPr>
        <w:sym w:font="Wingdings" w:char="F0E0"/>
      </w:r>
      <w:r>
        <w:rPr>
          <w:lang w:val="en-US"/>
        </w:rPr>
        <w:t xml:space="preserve"> “d3”</w:t>
      </w:r>
    </w:p>
    <w:p w14:paraId="46E19103" w14:textId="1B76026C" w:rsidR="007D3196" w:rsidRPr="00C03B2B" w:rsidRDefault="007D3196" w:rsidP="007D3196">
      <w:pPr>
        <w:rPr>
          <w:lang w:val="en-US"/>
        </w:rPr>
      </w:pPr>
    </w:p>
    <w:p w14:paraId="3BEE3D50" w14:textId="2BB73476" w:rsidR="00C07A2B" w:rsidRPr="00C03B2B" w:rsidRDefault="00C07A2B" w:rsidP="00F50238">
      <w:pPr>
        <w:pStyle w:val="Heading3"/>
        <w:rPr>
          <w:lang w:val="en-US"/>
        </w:rPr>
      </w:pPr>
      <w:bookmarkStart w:id="440" w:name="_Toc155256829"/>
      <w:r w:rsidRPr="00C03B2B">
        <w:rPr>
          <w:lang w:val="en-US"/>
        </w:rPr>
        <w:t>Turn</w:t>
      </w:r>
      <w:bookmarkEnd w:id="440"/>
    </w:p>
    <w:p w14:paraId="165B7C7B" w14:textId="77777777" w:rsidR="006550C4" w:rsidRPr="00C03B2B" w:rsidRDefault="006550C4" w:rsidP="006550C4">
      <w:pPr>
        <w:rPr>
          <w:lang w:val="en-US"/>
        </w:rPr>
      </w:pPr>
      <w:r w:rsidRPr="00C03B2B">
        <w:rPr>
          <w:lang w:val="en-US"/>
        </w:rPr>
        <w:t xml:space="preserve">In the game of chess, each player makes </w:t>
      </w:r>
      <w:r>
        <w:rPr>
          <w:lang w:val="en-US"/>
        </w:rPr>
        <w:t>a</w:t>
      </w:r>
      <w:r w:rsidRPr="00C03B2B">
        <w:rPr>
          <w:lang w:val="en-US"/>
        </w:rPr>
        <w:t xml:space="preserve"> move one after </w:t>
      </w:r>
      <w:r>
        <w:rPr>
          <w:lang w:val="en-US"/>
        </w:rPr>
        <w:t>each</w:t>
      </w:r>
      <w:r w:rsidRPr="00C03B2B">
        <w:rPr>
          <w:lang w:val="en-US"/>
        </w:rPr>
        <w:t xml:space="preserve"> other</w:t>
      </w:r>
      <w:r>
        <w:rPr>
          <w:lang w:val="en-US"/>
        </w:rPr>
        <w:t xml:space="preserve"> in alternate turns</w:t>
      </w:r>
      <w:r w:rsidRPr="00C03B2B">
        <w:rPr>
          <w:lang w:val="en-US"/>
        </w:rPr>
        <w:t>.</w:t>
      </w:r>
    </w:p>
    <w:p w14:paraId="093B0AE2" w14:textId="55C9DCF5" w:rsidR="006241CC" w:rsidRPr="00C03B2B" w:rsidRDefault="00961FCA" w:rsidP="00961FCA">
      <w:pPr>
        <w:rPr>
          <w:lang w:val="en-US"/>
        </w:rPr>
      </w:pPr>
      <w:r w:rsidRPr="00C03B2B">
        <w:rPr>
          <w:lang w:val="en-US"/>
        </w:rPr>
        <w:t>Turn is a variable that the program use</w:t>
      </w:r>
      <w:r w:rsidR="006241CC" w:rsidRPr="00C03B2B">
        <w:rPr>
          <w:lang w:val="en-US"/>
        </w:rPr>
        <w:t>s</w:t>
      </w:r>
      <w:r w:rsidRPr="00C03B2B">
        <w:rPr>
          <w:lang w:val="en-US"/>
        </w:rPr>
        <w:t xml:space="preserve"> to determine which player is making the next move.</w:t>
      </w:r>
      <w:r w:rsidR="006241CC" w:rsidRPr="00C03B2B">
        <w:rPr>
          <w:lang w:val="en-US"/>
        </w:rPr>
        <w:t xml:space="preserve"> </w:t>
      </w:r>
      <w:r w:rsidR="00835251" w:rsidRPr="00C03B2B">
        <w:rPr>
          <w:lang w:val="en-US"/>
        </w:rPr>
        <w:t>This variable is important to check whether the move played is legitimate. The turn variable can be set to “W” (for white) or “B” (for black). If a legit move has been played, the Turn must change to the other value. If the player does not make a valid move, the program must not change the value of this variable.</w:t>
      </w:r>
    </w:p>
    <w:p w14:paraId="46BEB344" w14:textId="356BD412" w:rsidR="00C11681" w:rsidRPr="00C03B2B" w:rsidRDefault="00C11681" w:rsidP="00F50238">
      <w:pPr>
        <w:pStyle w:val="Heading3"/>
        <w:rPr>
          <w:lang w:val="en-US"/>
        </w:rPr>
      </w:pPr>
      <w:bookmarkStart w:id="441" w:name="_Toc155256830"/>
      <w:r w:rsidRPr="00C03B2B">
        <w:rPr>
          <w:lang w:val="en-US"/>
        </w:rPr>
        <w:t>Capture</w:t>
      </w:r>
      <w:bookmarkEnd w:id="441"/>
    </w:p>
    <w:p w14:paraId="68EBCE93" w14:textId="77777777" w:rsidR="006550C4" w:rsidRDefault="006550C4" w:rsidP="006550C4">
      <w:pPr>
        <w:rPr>
          <w:lang w:val="en-US"/>
        </w:rPr>
      </w:pPr>
      <w:r w:rsidRPr="00C03B2B">
        <w:rPr>
          <w:lang w:val="en-US"/>
        </w:rPr>
        <w:t xml:space="preserve">When a figure has been captured in chess it is removed from the broad. </w:t>
      </w:r>
    </w:p>
    <w:p w14:paraId="3960BC7D" w14:textId="77777777" w:rsidR="006550C4" w:rsidRPr="00C03B2B" w:rsidRDefault="006550C4" w:rsidP="006550C4">
      <w:pPr>
        <w:rPr>
          <w:lang w:val="en-US"/>
        </w:rPr>
      </w:pPr>
      <w:r>
        <w:rPr>
          <w:lang w:val="en-US"/>
        </w:rPr>
        <w:t>I</w:t>
      </w:r>
      <w:r w:rsidRPr="00C03B2B">
        <w:rPr>
          <w:lang w:val="en-US"/>
        </w:rPr>
        <w:t>n th</w:t>
      </w:r>
      <w:r>
        <w:rPr>
          <w:lang w:val="en-US"/>
        </w:rPr>
        <w:t>e</w:t>
      </w:r>
      <w:r w:rsidRPr="00C03B2B">
        <w:rPr>
          <w:lang w:val="en-US"/>
        </w:rPr>
        <w:t xml:space="preserve"> program, captured pieces are given the position (-1</w:t>
      </w:r>
      <w:r>
        <w:rPr>
          <w:lang w:val="en-US"/>
        </w:rPr>
        <w:t>,</w:t>
      </w:r>
      <w:r w:rsidRPr="00C03B2B">
        <w:rPr>
          <w:lang w:val="en-US"/>
        </w:rPr>
        <w:t xml:space="preserve">-1). The user can no longer interact with pieces that are in this </w:t>
      </w:r>
      <w:r>
        <w:rPr>
          <w:lang w:val="en-US"/>
        </w:rPr>
        <w:t>position, and they are not considered in further interactions during the game</w:t>
      </w:r>
      <w:r w:rsidRPr="00C03B2B">
        <w:rPr>
          <w:lang w:val="en-US"/>
        </w:rPr>
        <w:t>.</w:t>
      </w:r>
    </w:p>
    <w:p w14:paraId="381625EA" w14:textId="2A19DDFA" w:rsidR="00C11681" w:rsidRPr="00C03B2B" w:rsidRDefault="00C11681" w:rsidP="00F50238">
      <w:pPr>
        <w:pStyle w:val="Heading3"/>
        <w:rPr>
          <w:lang w:val="en-US"/>
        </w:rPr>
      </w:pPr>
      <w:bookmarkStart w:id="442" w:name="_Toc155256831"/>
      <w:r w:rsidRPr="00C03B2B">
        <w:rPr>
          <w:lang w:val="en-US"/>
        </w:rPr>
        <w:t>Check</w:t>
      </w:r>
      <w:bookmarkEnd w:id="442"/>
    </w:p>
    <w:p w14:paraId="3A7D4C08" w14:textId="733CD6DD" w:rsidR="00A64441" w:rsidRPr="00C03B2B" w:rsidRDefault="00A64441" w:rsidP="00005D34">
      <w:pPr>
        <w:rPr>
          <w:lang w:val="en-US"/>
        </w:rPr>
      </w:pPr>
      <w:r w:rsidRPr="00C03B2B">
        <w:rPr>
          <w:lang w:val="en-US"/>
        </w:rPr>
        <w:t xml:space="preserve">A check is given when a piece directly attacks the king. If the program finds a legit move that can capture the king with the next move, it detects a check. </w:t>
      </w:r>
      <w:r w:rsidR="00113623">
        <w:rPr>
          <w:lang w:val="en-US"/>
        </w:rPr>
        <w:t>When a player is in check, they are asked to play a move that escapes the check.</w:t>
      </w:r>
    </w:p>
    <w:p w14:paraId="3652501D" w14:textId="4FCCCD00" w:rsidR="00C11681" w:rsidRPr="00C03B2B" w:rsidRDefault="00C11681" w:rsidP="00F50238">
      <w:pPr>
        <w:pStyle w:val="Heading3"/>
        <w:rPr>
          <w:lang w:val="en-US"/>
        </w:rPr>
      </w:pPr>
      <w:bookmarkStart w:id="443" w:name="_Toc155256832"/>
      <w:r w:rsidRPr="00C03B2B">
        <w:rPr>
          <w:lang w:val="en-US"/>
        </w:rPr>
        <w:t>Checkmate</w:t>
      </w:r>
      <w:bookmarkEnd w:id="443"/>
    </w:p>
    <w:p w14:paraId="2F542400" w14:textId="3A8CB53B" w:rsidR="00A64441" w:rsidRPr="00C03B2B" w:rsidRDefault="00A64441" w:rsidP="00005D34">
      <w:pPr>
        <w:rPr>
          <w:lang w:val="en-US"/>
        </w:rPr>
      </w:pPr>
      <w:r w:rsidRPr="00C03B2B">
        <w:rPr>
          <w:lang w:val="en-US"/>
        </w:rPr>
        <w:t xml:space="preserve">Once a </w:t>
      </w:r>
      <w:r w:rsidR="002B0766">
        <w:rPr>
          <w:lang w:val="en-US"/>
        </w:rPr>
        <w:t xml:space="preserve">king </w:t>
      </w:r>
      <w:r w:rsidRPr="00C03B2B">
        <w:rPr>
          <w:lang w:val="en-US"/>
        </w:rPr>
        <w:t>is in check and the program cannot find a legitimate move to escape</w:t>
      </w:r>
      <w:r w:rsidR="002B0766">
        <w:rPr>
          <w:lang w:val="en-US"/>
        </w:rPr>
        <w:t xml:space="preserve"> the</w:t>
      </w:r>
      <w:r w:rsidRPr="00C03B2B">
        <w:rPr>
          <w:lang w:val="en-US"/>
        </w:rPr>
        <w:t xml:space="preserve"> check, it is </w:t>
      </w:r>
      <w:r w:rsidR="0097467F" w:rsidRPr="00C03B2B">
        <w:rPr>
          <w:lang w:val="en-US"/>
        </w:rPr>
        <w:t>checkmate,</w:t>
      </w:r>
      <w:r w:rsidR="002B0766">
        <w:rPr>
          <w:lang w:val="en-US"/>
        </w:rPr>
        <w:t xml:space="preserve"> and the game is over.</w:t>
      </w:r>
    </w:p>
    <w:p w14:paraId="34FB5667" w14:textId="5CDDE863" w:rsidR="00C07A2B" w:rsidRDefault="00C07A2B" w:rsidP="00F50238">
      <w:pPr>
        <w:pStyle w:val="Heading2"/>
        <w:rPr>
          <w:ins w:id="444" w:author="Attila Vizhanyo" w:date="2024-01-04T11:19:00Z"/>
          <w:lang w:val="en-US"/>
        </w:rPr>
      </w:pPr>
      <w:bookmarkStart w:id="445" w:name="_Toc155256833"/>
      <w:r w:rsidRPr="00C03B2B">
        <w:rPr>
          <w:lang w:val="en-US"/>
        </w:rPr>
        <w:t>Control Flow</w:t>
      </w:r>
      <w:bookmarkEnd w:id="445"/>
    </w:p>
    <w:p w14:paraId="3F8607A6" w14:textId="77777777" w:rsidR="00DD687E" w:rsidRPr="00DD687E" w:rsidRDefault="00DD687E">
      <w:pPr>
        <w:rPr>
          <w:ins w:id="446" w:author="Attila Vizhanyo" w:date="2024-01-04T11:19:00Z"/>
          <w:lang w:val="en-US"/>
        </w:rPr>
        <w:pPrChange w:id="447" w:author="Attila Vizhanyo" w:date="2024-01-04T11:19:00Z">
          <w:pPr>
            <w:pStyle w:val="Heading2"/>
          </w:pPr>
        </w:pPrChange>
      </w:pPr>
    </w:p>
    <w:p w14:paraId="4B2516E2" w14:textId="77777777" w:rsidR="00BB26BF" w:rsidRDefault="00BB26BF">
      <w:pPr>
        <w:keepNext/>
        <w:jc w:val="center"/>
        <w:rPr>
          <w:ins w:id="448" w:author="Attila Vizhanyo" w:date="2024-01-04T11:49:00Z"/>
        </w:rPr>
        <w:pPrChange w:id="449" w:author="Attila Vizhanyo" w:date="2024-01-04T11:49:00Z">
          <w:pPr>
            <w:jc w:val="center"/>
          </w:pPr>
        </w:pPrChange>
      </w:pPr>
      <w:ins w:id="450" w:author="Attila Vizhanyo" w:date="2024-01-04T11:49:00Z">
        <w:r w:rsidRPr="00BB26BF">
          <w:rPr>
            <w:noProof/>
            <w:lang w:val="en-US"/>
          </w:rPr>
          <w:lastRenderedPageBreak/>
          <w:drawing>
            <wp:inline distT="0" distB="0" distL="0" distR="0" wp14:anchorId="069BC572" wp14:editId="1C6C5F44">
              <wp:extent cx="4459806" cy="2330938"/>
              <wp:effectExtent l="0" t="0" r="0" b="6350"/>
              <wp:docPr id="9214133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3330" name="Picture 1" descr="A diagram of a computer&#10;&#10;Description automatically generated"/>
                      <pic:cNvPicPr/>
                    </pic:nvPicPr>
                    <pic:blipFill>
                      <a:blip r:embed="rId23"/>
                      <a:stretch>
                        <a:fillRect/>
                      </a:stretch>
                    </pic:blipFill>
                    <pic:spPr>
                      <a:xfrm>
                        <a:off x="0" y="0"/>
                        <a:ext cx="4489463" cy="2346438"/>
                      </a:xfrm>
                      <a:prstGeom prst="rect">
                        <a:avLst/>
                      </a:prstGeom>
                    </pic:spPr>
                  </pic:pic>
                </a:graphicData>
              </a:graphic>
            </wp:inline>
          </w:drawing>
        </w:r>
      </w:ins>
    </w:p>
    <w:p w14:paraId="17C51F10" w14:textId="4BBC8649" w:rsidR="00DD687E" w:rsidRDefault="00BB26BF">
      <w:pPr>
        <w:pStyle w:val="Caption"/>
        <w:jc w:val="center"/>
        <w:rPr>
          <w:ins w:id="451" w:author="Attila Vizhanyo" w:date="2024-01-04T11:33:00Z"/>
          <w:lang w:val="en-US"/>
        </w:rPr>
        <w:pPrChange w:id="452" w:author="Attila Vizhanyo" w:date="2024-01-04T11:49:00Z">
          <w:pPr>
            <w:jc w:val="center"/>
          </w:pPr>
        </w:pPrChange>
      </w:pPr>
      <w:ins w:id="453" w:author="Attila Vizhanyo" w:date="2024-01-04T11:49:00Z">
        <w:r w:rsidRPr="003A5247">
          <w:rPr>
            <w:lang w:val="en-US"/>
            <w:rPrChange w:id="454" w:author="Attila Vizhanyo" w:date="2024-01-04T11:54:00Z">
              <w:rPr/>
            </w:rPrChange>
          </w:rPr>
          <w:t xml:space="preserve">Figure </w:t>
        </w:r>
        <w:r>
          <w:fldChar w:fldCharType="begin"/>
        </w:r>
        <w:r w:rsidRPr="003A5247">
          <w:rPr>
            <w:lang w:val="en-US"/>
            <w:rPrChange w:id="455" w:author="Attila Vizhanyo" w:date="2024-01-04T11:54:00Z">
              <w:rPr/>
            </w:rPrChange>
          </w:rPr>
          <w:instrText xml:space="preserve"> SEQ Figure \* ARABIC </w:instrText>
        </w:r>
      </w:ins>
      <w:r>
        <w:fldChar w:fldCharType="separate"/>
      </w:r>
      <w:ins w:id="456" w:author="Attila Vizhanyo" w:date="2024-01-04T11:49:00Z">
        <w:r w:rsidRPr="003A5247">
          <w:rPr>
            <w:noProof/>
            <w:lang w:val="en-US"/>
            <w:rPrChange w:id="457" w:author="Attila Vizhanyo" w:date="2024-01-04T11:54:00Z">
              <w:rPr>
                <w:noProof/>
              </w:rPr>
            </w:rPrChange>
          </w:rPr>
          <w:t>9</w:t>
        </w:r>
        <w:r>
          <w:fldChar w:fldCharType="end"/>
        </w:r>
        <w:r w:rsidRPr="003A5247">
          <w:rPr>
            <w:lang w:val="en-US"/>
            <w:rPrChange w:id="458" w:author="Attila Vizhanyo" w:date="2024-01-04T11:54:00Z">
              <w:rPr/>
            </w:rPrChange>
          </w:rPr>
          <w:t xml:space="preserve"> Process of functions</w:t>
        </w:r>
      </w:ins>
    </w:p>
    <w:p w14:paraId="2A13763A" w14:textId="214F7F56" w:rsidR="00404A89" w:rsidRDefault="00404A89" w:rsidP="00404A89">
      <w:pPr>
        <w:jc w:val="left"/>
        <w:rPr>
          <w:ins w:id="459" w:author="Attila Vizhanyo" w:date="2024-01-04T11:36:00Z"/>
          <w:lang w:val="en-US"/>
        </w:rPr>
      </w:pPr>
      <w:ins w:id="460" w:author="Attila Vizhanyo" w:date="2024-01-04T11:34:00Z">
        <w:r>
          <w:rPr>
            <w:lang w:val="en-US"/>
          </w:rPr>
          <w:t>The entire chess program is operated from the main function. This function is responsible for execu</w:t>
        </w:r>
      </w:ins>
      <w:ins w:id="461" w:author="Attila Vizhanyo" w:date="2024-01-04T11:35:00Z">
        <w:r>
          <w:rPr>
            <w:lang w:val="en-US"/>
          </w:rPr>
          <w:t>ting the program</w:t>
        </w:r>
      </w:ins>
      <w:ins w:id="462" w:author="Attila Vizhanyo" w:date="2024-01-04T11:34:00Z">
        <w:r>
          <w:rPr>
            <w:lang w:val="en-US"/>
          </w:rPr>
          <w:t xml:space="preserve"> in the correct sequence</w:t>
        </w:r>
      </w:ins>
      <w:ins w:id="463" w:author="Attila Vizhanyo" w:date="2024-01-04T11:35:00Z">
        <w:r>
          <w:rPr>
            <w:lang w:val="en-US"/>
          </w:rPr>
          <w:t>, by calling every other function.</w:t>
        </w:r>
      </w:ins>
    </w:p>
    <w:p w14:paraId="0156615C" w14:textId="68BEFCDF" w:rsidR="00404A89" w:rsidRDefault="00BB26BF" w:rsidP="00404A89">
      <w:pPr>
        <w:jc w:val="left"/>
        <w:rPr>
          <w:ins w:id="464" w:author="Attila Vizhanyo" w:date="2024-01-04T11:42:00Z"/>
          <w:lang w:val="en-US"/>
        </w:rPr>
      </w:pPr>
      <w:ins w:id="465" w:author="Attila Vizhanyo" w:date="2024-01-04T11:43:00Z">
        <w:r>
          <w:rPr>
            <w:lang w:val="en-US"/>
          </w:rPr>
          <w:t>Get</w:t>
        </w:r>
      </w:ins>
      <w:ins w:id="466" w:author="Attila Vizhanyo" w:date="2024-01-04T11:36:00Z">
        <w:r w:rsidR="00404A89">
          <w:rPr>
            <w:lang w:val="en-US"/>
          </w:rPr>
          <w:t>_positions</w:t>
        </w:r>
      </w:ins>
      <w:ins w:id="467" w:author="Attila Vizhanyo" w:date="2024-01-04T11:43:00Z">
        <w:r>
          <w:rPr>
            <w:lang w:val="en-US"/>
          </w:rPr>
          <w:t xml:space="preserve"> function is called at first</w:t>
        </w:r>
      </w:ins>
      <w:ins w:id="468" w:author="Attila Vizhanyo" w:date="2024-01-04T11:36:00Z">
        <w:r w:rsidR="00404A89">
          <w:rPr>
            <w:lang w:val="en-US"/>
          </w:rPr>
          <w:t>. T</w:t>
        </w:r>
      </w:ins>
      <w:ins w:id="469" w:author="Attila Vizhanyo" w:date="2024-01-04T11:37:00Z">
        <w:r w:rsidR="00404A89">
          <w:rPr>
            <w:lang w:val="en-US"/>
          </w:rPr>
          <w:t xml:space="preserve">his function </w:t>
        </w:r>
      </w:ins>
      <w:ins w:id="470" w:author="Attila Vizhanyo" w:date="2024-01-04T11:38:00Z">
        <w:r w:rsidR="00404A89">
          <w:rPr>
            <w:lang w:val="en-US"/>
          </w:rPr>
          <w:t xml:space="preserve">gets the </w:t>
        </w:r>
      </w:ins>
      <w:ins w:id="471" w:author="Attila Vizhanyo" w:date="2024-01-04T11:39:00Z">
        <w:r>
          <w:rPr>
            <w:lang w:val="en-US"/>
          </w:rPr>
          <w:t xml:space="preserve">correct </w:t>
        </w:r>
      </w:ins>
      <w:ins w:id="472" w:author="Attila Vizhanyo" w:date="2024-01-04T11:38:00Z">
        <w:r w:rsidR="00404A89">
          <w:rPr>
            <w:lang w:val="en-US"/>
          </w:rPr>
          <w:t xml:space="preserve">position </w:t>
        </w:r>
      </w:ins>
      <w:ins w:id="473" w:author="Attila Vizhanyo" w:date="2024-01-04T11:39:00Z">
        <w:r>
          <w:rPr>
            <w:lang w:val="en-US"/>
          </w:rPr>
          <w:t xml:space="preserve">index </w:t>
        </w:r>
      </w:ins>
      <w:ins w:id="474" w:author="Attila Vizhanyo" w:date="2024-01-04T11:38:00Z">
        <w:r w:rsidR="00404A89">
          <w:rPr>
            <w:lang w:val="en-US"/>
          </w:rPr>
          <w:t>of both white and black pieces</w:t>
        </w:r>
      </w:ins>
      <w:ins w:id="475" w:author="Attila Vizhanyo" w:date="2024-01-04T11:39:00Z">
        <w:r>
          <w:rPr>
            <w:lang w:val="en-US"/>
          </w:rPr>
          <w:t xml:space="preserve"> (</w:t>
        </w:r>
      </w:ins>
      <w:ins w:id="476" w:author="Attila Vizhanyo" w:date="2024-01-04T11:40:00Z">
        <w:r>
          <w:rPr>
            <w:lang w:val="en-US"/>
          </w:rPr>
          <w:fldChar w:fldCharType="begin"/>
        </w:r>
        <w:r>
          <w:rPr>
            <w:lang w:val="en-US"/>
          </w:rPr>
          <w:instrText>HYPERLINK  \l "_Position"</w:instrText>
        </w:r>
        <w:r>
          <w:rPr>
            <w:lang w:val="en-US"/>
          </w:rPr>
        </w:r>
        <w:r>
          <w:rPr>
            <w:lang w:val="en-US"/>
          </w:rPr>
          <w:fldChar w:fldCharType="separate"/>
        </w:r>
        <w:r w:rsidRPr="00BB26BF">
          <w:rPr>
            <w:rStyle w:val="Hyperlink"/>
            <w:lang w:val="en-US"/>
          </w:rPr>
          <w:t>See positions</w:t>
        </w:r>
        <w:r>
          <w:rPr>
            <w:lang w:val="en-US"/>
          </w:rPr>
          <w:fldChar w:fldCharType="end"/>
        </w:r>
      </w:ins>
      <w:ins w:id="477" w:author="Attila Vizhanyo" w:date="2024-01-04T11:39:00Z">
        <w:r>
          <w:rPr>
            <w:lang w:val="en-US"/>
          </w:rPr>
          <w:t>)</w:t>
        </w:r>
      </w:ins>
      <w:ins w:id="478" w:author="Attila Vizhanyo" w:date="2024-01-04T11:38:00Z">
        <w:r w:rsidR="00404A89">
          <w:rPr>
            <w:lang w:val="en-US"/>
          </w:rPr>
          <w:t>.</w:t>
        </w:r>
      </w:ins>
      <w:ins w:id="479" w:author="Attila Vizhanyo" w:date="2024-01-04T11:41:00Z">
        <w:r>
          <w:rPr>
            <w:lang w:val="en-US"/>
          </w:rPr>
          <w:t xml:space="preserve"> It also </w:t>
        </w:r>
      </w:ins>
      <w:ins w:id="480" w:author="Attila Vizhanyo" w:date="2024-01-04T11:42:00Z">
        <w:r>
          <w:rPr>
            <w:lang w:val="en-US"/>
          </w:rPr>
          <w:t>examines</w:t>
        </w:r>
      </w:ins>
      <w:ins w:id="481" w:author="Attila Vizhanyo" w:date="2024-01-04T11:41:00Z">
        <w:r>
          <w:rPr>
            <w:lang w:val="en-US"/>
          </w:rPr>
          <w:t xml:space="preserve"> the position</w:t>
        </w:r>
      </w:ins>
      <w:ins w:id="482" w:author="Attila Vizhanyo" w:date="2024-01-04T11:42:00Z">
        <w:r>
          <w:rPr>
            <w:lang w:val="en-US"/>
          </w:rPr>
          <w:t>s</w:t>
        </w:r>
      </w:ins>
      <w:ins w:id="483" w:author="Attila Vizhanyo" w:date="2024-01-04T11:41:00Z">
        <w:r>
          <w:rPr>
            <w:lang w:val="en-US"/>
          </w:rPr>
          <w:t xml:space="preserve"> of </w:t>
        </w:r>
      </w:ins>
      <w:ins w:id="484" w:author="Attila Vizhanyo" w:date="2024-01-04T11:42:00Z">
        <w:r>
          <w:rPr>
            <w:lang w:val="en-US"/>
          </w:rPr>
          <w:t>both kings.</w:t>
        </w:r>
      </w:ins>
    </w:p>
    <w:p w14:paraId="699AA2CB" w14:textId="2E11B913" w:rsidR="00BB26BF" w:rsidRDefault="00BB26BF" w:rsidP="00404A89">
      <w:pPr>
        <w:jc w:val="left"/>
        <w:rPr>
          <w:ins w:id="485" w:author="Attila Vizhanyo" w:date="2024-01-04T11:44:00Z"/>
          <w:lang w:val="en-US"/>
        </w:rPr>
      </w:pPr>
      <w:ins w:id="486" w:author="Attila Vizhanyo" w:date="2024-01-04T11:43:00Z">
        <w:r>
          <w:rPr>
            <w:lang w:val="en-US"/>
          </w:rPr>
          <w:t>Check_if_move_legit</w:t>
        </w:r>
      </w:ins>
      <w:ins w:id="487" w:author="Attila Vizhanyo" w:date="2024-01-04T11:44:00Z">
        <w:r>
          <w:rPr>
            <w:lang w:val="en-US"/>
          </w:rPr>
          <w:t xml:space="preserve"> determines if the </w:t>
        </w:r>
      </w:ins>
      <w:ins w:id="488" w:author="Attila Vizhanyo" w:date="2024-01-04T11:46:00Z">
        <w:r>
          <w:rPr>
            <w:lang w:val="en-US"/>
          </w:rPr>
          <w:t>selected piece can move to its chosen destination square.</w:t>
        </w:r>
      </w:ins>
    </w:p>
    <w:p w14:paraId="322BFB10" w14:textId="4D9A54BA" w:rsidR="00BB26BF" w:rsidRDefault="00BB26BF" w:rsidP="00404A89">
      <w:pPr>
        <w:jc w:val="left"/>
        <w:rPr>
          <w:ins w:id="489" w:author="Attila Vizhanyo" w:date="2024-01-04T11:49:00Z"/>
          <w:lang w:val="en-US"/>
        </w:rPr>
      </w:pPr>
      <w:ins w:id="490" w:author="Attila Vizhanyo" w:date="2024-01-04T11:44:00Z">
        <w:r>
          <w:rPr>
            <w:lang w:val="en-US"/>
          </w:rPr>
          <w:t>Checkinput</w:t>
        </w:r>
      </w:ins>
      <w:ins w:id="491" w:author="Attila Vizhanyo" w:date="2024-01-04T11:45:00Z">
        <w:r>
          <w:rPr>
            <w:lang w:val="en-US"/>
          </w:rPr>
          <w:t xml:space="preserve"> is the next function that is called. It </w:t>
        </w:r>
      </w:ins>
      <w:ins w:id="492" w:author="Attila Vizhanyo" w:date="2024-01-04T11:46:00Z">
        <w:r>
          <w:rPr>
            <w:lang w:val="en-US"/>
          </w:rPr>
          <w:t xml:space="preserve">examines if the provided move puts the player in check. </w:t>
        </w:r>
      </w:ins>
      <w:ins w:id="493" w:author="Attila Vizhanyo" w:date="2024-01-04T11:47:00Z">
        <w:r>
          <w:rPr>
            <w:lang w:val="en-US"/>
          </w:rPr>
          <w:t xml:space="preserve">Therefore it needs to </w:t>
        </w:r>
      </w:ins>
      <w:ins w:id="494" w:author="Attila Vizhanyo" w:date="2024-01-04T11:48:00Z">
        <w:r>
          <w:rPr>
            <w:lang w:val="en-US"/>
          </w:rPr>
          <w:t>include the positions of the king, to decide if a move is legal.</w:t>
        </w:r>
      </w:ins>
    </w:p>
    <w:p w14:paraId="2D9427B6" w14:textId="76107640" w:rsidR="00F57EC3" w:rsidRDefault="00F57EC3" w:rsidP="00404A89">
      <w:pPr>
        <w:jc w:val="left"/>
        <w:rPr>
          <w:ins w:id="495" w:author="Attila Vizhanyo" w:date="2024-01-04T11:49:00Z"/>
          <w:lang w:val="en-US"/>
        </w:rPr>
      </w:pPr>
      <w:ins w:id="496" w:author="Attila Vizhanyo" w:date="2024-01-04T11:49:00Z">
        <w:r>
          <w:rPr>
            <w:lang w:val="en-US"/>
          </w:rPr>
          <w:t>Check_chosen_move…</w:t>
        </w:r>
      </w:ins>
    </w:p>
    <w:p w14:paraId="0CC25BBC" w14:textId="58900FF7" w:rsidR="00F57EC3" w:rsidRDefault="00F57EC3" w:rsidP="00404A89">
      <w:pPr>
        <w:jc w:val="left"/>
        <w:rPr>
          <w:ins w:id="497" w:author="Attila Vizhanyo" w:date="2024-01-04T11:49:00Z"/>
          <w:lang w:val="en-US"/>
        </w:rPr>
      </w:pPr>
      <w:ins w:id="498" w:author="Attila Vizhanyo" w:date="2024-01-04T11:49:00Z">
        <w:r>
          <w:rPr>
            <w:lang w:val="en-US"/>
          </w:rPr>
          <w:t>Check_if_move_legit…</w:t>
        </w:r>
      </w:ins>
    </w:p>
    <w:p w14:paraId="78209059" w14:textId="0784CBB7" w:rsidR="00F57EC3" w:rsidRDefault="00F57EC3" w:rsidP="00404A89">
      <w:pPr>
        <w:jc w:val="left"/>
        <w:rPr>
          <w:ins w:id="499" w:author="Attila Vizhanyo" w:date="2024-01-04T11:50:00Z"/>
          <w:lang w:val="en-US"/>
        </w:rPr>
      </w:pPr>
      <w:ins w:id="500" w:author="Attila Vizhanyo" w:date="2024-01-04T11:49:00Z">
        <w:r>
          <w:rPr>
            <w:lang w:val="en-US"/>
          </w:rPr>
          <w:t>F</w:t>
        </w:r>
      </w:ins>
      <w:ins w:id="501" w:author="Attila Vizhanyo" w:date="2024-01-04T11:50:00Z">
        <w:r>
          <w:rPr>
            <w:lang w:val="en-US"/>
          </w:rPr>
          <w:t>igure.update_positio</w:t>
        </w:r>
      </w:ins>
      <w:ins w:id="502" w:author="Attila Vizhanyo" w:date="2024-01-04T11:51:00Z">
        <w:r>
          <w:rPr>
            <w:lang w:val="en-US"/>
          </w:rPr>
          <w:t>n</w:t>
        </w:r>
      </w:ins>
    </w:p>
    <w:p w14:paraId="28D7EB7E" w14:textId="77EC8BC2" w:rsidR="00F57EC3" w:rsidRDefault="00F57EC3" w:rsidP="00F57EC3">
      <w:pPr>
        <w:jc w:val="left"/>
        <w:rPr>
          <w:ins w:id="503" w:author="Attila Vizhanyo" w:date="2024-01-04T11:50:00Z"/>
          <w:lang w:val="en-US"/>
        </w:rPr>
      </w:pPr>
      <w:ins w:id="504" w:author="Attila Vizhanyo" w:date="2024-01-04T11:50:00Z">
        <w:r>
          <w:rPr>
            <w:lang w:val="en-US"/>
          </w:rPr>
          <w:t>Figure.return_position…</w:t>
        </w:r>
      </w:ins>
    </w:p>
    <w:p w14:paraId="01D1467D" w14:textId="7B93BAF8" w:rsidR="00F57EC3" w:rsidRDefault="00F57EC3" w:rsidP="00F57EC3">
      <w:pPr>
        <w:jc w:val="left"/>
        <w:rPr>
          <w:ins w:id="505" w:author="Attila Vizhanyo" w:date="2024-01-04T11:50:00Z"/>
          <w:lang w:val="en-US"/>
        </w:rPr>
      </w:pPr>
      <w:ins w:id="506" w:author="Attila Vizhanyo" w:date="2024-01-04T11:50:00Z">
        <w:r>
          <w:rPr>
            <w:lang w:val="en-US"/>
          </w:rPr>
          <w:t xml:space="preserve">Figure.update_possible_moves is tasked with calculating every move that can be played from the newly created chess position. </w:t>
        </w:r>
      </w:ins>
    </w:p>
    <w:p w14:paraId="17935828" w14:textId="77777777" w:rsidR="00F57EC3" w:rsidRPr="00DD687E" w:rsidRDefault="00F57EC3">
      <w:pPr>
        <w:jc w:val="left"/>
        <w:rPr>
          <w:lang w:val="en-US"/>
        </w:rPr>
        <w:pPrChange w:id="507" w:author="Attila Vizhanyo" w:date="2024-01-04T11:33:00Z">
          <w:pPr>
            <w:pStyle w:val="Heading2"/>
          </w:pPr>
        </w:pPrChange>
      </w:pPr>
    </w:p>
    <w:p w14:paraId="4F9B899B" w14:textId="40434203" w:rsidR="00C07A2B" w:rsidRPr="00C03B2B" w:rsidRDefault="00C07A2B" w:rsidP="00FD07EB">
      <w:pPr>
        <w:pStyle w:val="Heading3"/>
        <w:rPr>
          <w:lang w:val="en-US"/>
        </w:rPr>
      </w:pPr>
      <w:bookmarkStart w:id="508" w:name="_Toc155256834"/>
      <w:r w:rsidRPr="00C03B2B">
        <w:rPr>
          <w:lang w:val="en-US"/>
        </w:rPr>
        <w:t>Error Handling</w:t>
      </w:r>
      <w:bookmarkEnd w:id="508"/>
    </w:p>
    <w:p w14:paraId="16515AB0" w14:textId="77777777" w:rsidR="006550C4" w:rsidRPr="00C03B2B" w:rsidRDefault="006550C4" w:rsidP="006550C4">
      <w:pPr>
        <w:rPr>
          <w:lang w:val="en-US"/>
        </w:rPr>
      </w:pPr>
      <w:r w:rsidRPr="00C03B2B">
        <w:rPr>
          <w:lang w:val="en-US"/>
        </w:rPr>
        <w:t xml:space="preserve">A well-written code must deal with its errors. If an error occurs, the program freezes and the user can no longer interact with it. This leaves the user with no idea what caused the problem. To prevent this, the original chess code introduces a variable called “error”. This variable is used to tell the user what problem occurred while interacting with the program. The program continues to run and since the user is informed about the problem, he can avoid it. The error variable can </w:t>
      </w:r>
      <w:r>
        <w:rPr>
          <w:lang w:val="en-US"/>
        </w:rPr>
        <w:t>have one of the following</w:t>
      </w:r>
      <w:r w:rsidRPr="00C03B2B">
        <w:rPr>
          <w:lang w:val="en-US"/>
        </w:rPr>
        <w:t xml:space="preserve"> four values</w:t>
      </w:r>
      <w:r>
        <w:rPr>
          <w:lang w:val="en-US"/>
        </w:rPr>
        <w:t>:</w:t>
      </w:r>
    </w:p>
    <w:p w14:paraId="4A10DF7D" w14:textId="77777777" w:rsidR="006550C4" w:rsidRPr="0094088F" w:rsidRDefault="006550C4" w:rsidP="006550C4">
      <w:pPr>
        <w:pStyle w:val="ListParagraph"/>
        <w:numPr>
          <w:ilvl w:val="0"/>
          <w:numId w:val="6"/>
        </w:numPr>
        <w:rPr>
          <w:lang w:val="en-US"/>
        </w:rPr>
      </w:pPr>
      <w:r w:rsidRPr="0094088F">
        <w:rPr>
          <w:lang w:val="en-US"/>
        </w:rPr>
        <w:t>the provided move was invalid.</w:t>
      </w:r>
    </w:p>
    <w:p w14:paraId="045A982E" w14:textId="77777777" w:rsidR="006550C4" w:rsidRPr="0094088F" w:rsidRDefault="006550C4" w:rsidP="006550C4">
      <w:pPr>
        <w:pStyle w:val="ListParagraph"/>
        <w:numPr>
          <w:ilvl w:val="0"/>
          <w:numId w:val="6"/>
        </w:numPr>
        <w:rPr>
          <w:lang w:val="en-US"/>
        </w:rPr>
      </w:pPr>
      <w:r w:rsidRPr="0094088F">
        <w:rPr>
          <w:lang w:val="en-US"/>
        </w:rPr>
        <w:t>the game is over.</w:t>
      </w:r>
    </w:p>
    <w:p w14:paraId="228CC10E" w14:textId="77777777" w:rsidR="006550C4" w:rsidRDefault="006550C4" w:rsidP="006550C4">
      <w:pPr>
        <w:pStyle w:val="ListParagraph"/>
        <w:numPr>
          <w:ilvl w:val="0"/>
          <w:numId w:val="6"/>
        </w:numPr>
        <w:rPr>
          <w:lang w:val="en-US"/>
        </w:rPr>
      </w:pPr>
      <w:r w:rsidRPr="0094088F">
        <w:rPr>
          <w:lang w:val="en-US"/>
        </w:rPr>
        <w:t>the king is in check.</w:t>
      </w:r>
    </w:p>
    <w:p w14:paraId="43F24166" w14:textId="72E42D42" w:rsidR="006550C4" w:rsidRPr="0094088F" w:rsidRDefault="006550C4" w:rsidP="006550C4">
      <w:pPr>
        <w:pStyle w:val="ListParagraph"/>
        <w:numPr>
          <w:ilvl w:val="0"/>
          <w:numId w:val="6"/>
        </w:numPr>
        <w:rPr>
          <w:lang w:val="en-US"/>
        </w:rPr>
      </w:pPr>
      <w:r>
        <w:rPr>
          <w:lang w:val="en-US"/>
        </w:rPr>
        <w:t>there is a checkmate</w:t>
      </w:r>
      <w:r w:rsidR="003400A2">
        <w:rPr>
          <w:lang w:val="en-US"/>
        </w:rPr>
        <w:t>.</w:t>
      </w:r>
    </w:p>
    <w:p w14:paraId="366C2536" w14:textId="77777777" w:rsidR="005E2103" w:rsidRPr="00C03B2B" w:rsidRDefault="005E2103" w:rsidP="00835251">
      <w:pPr>
        <w:rPr>
          <w:lang w:val="en-US"/>
        </w:rPr>
      </w:pPr>
    </w:p>
    <w:p w14:paraId="253169B8" w14:textId="2AC08ECD" w:rsidR="006550C4" w:rsidRPr="003A0407" w:rsidRDefault="00C07A2B" w:rsidP="003A0407">
      <w:pPr>
        <w:pStyle w:val="Heading2"/>
        <w:rPr>
          <w:lang w:val="en-US"/>
        </w:rPr>
      </w:pPr>
      <w:bookmarkStart w:id="509" w:name="_Toc155256835"/>
      <w:r w:rsidRPr="00C03B2B">
        <w:rPr>
          <w:lang w:val="en-US"/>
        </w:rPr>
        <w:lastRenderedPageBreak/>
        <w:t>GUI</w:t>
      </w:r>
      <w:bookmarkEnd w:id="509"/>
    </w:p>
    <w:p w14:paraId="2AFC8860" w14:textId="4C91798E" w:rsidR="00F16D7D" w:rsidRDefault="005E2103" w:rsidP="009E1174">
      <w:pPr>
        <w:pStyle w:val="Heading3"/>
        <w:rPr>
          <w:ins w:id="510" w:author="Attila Vizhanyo" w:date="2024-01-04T11:25:00Z"/>
          <w:lang w:val="en-US"/>
        </w:rPr>
      </w:pPr>
      <w:bookmarkStart w:id="511" w:name="_Toc155256836"/>
      <w:r w:rsidRPr="00C03B2B">
        <w:rPr>
          <w:lang w:val="en-US"/>
        </w:rPr>
        <w:t>Overview</w:t>
      </w:r>
      <w:bookmarkEnd w:id="511"/>
    </w:p>
    <w:p w14:paraId="5DE47D5E" w14:textId="65E6010A" w:rsidR="00D829B7" w:rsidRPr="00D829B7" w:rsidRDefault="00D829B7">
      <w:pPr>
        <w:rPr>
          <w:lang w:val="en-US"/>
        </w:rPr>
        <w:pPrChange w:id="512" w:author="Attila Vizhanyo" w:date="2024-01-04T11:25:00Z">
          <w:pPr>
            <w:pStyle w:val="Heading3"/>
          </w:pPr>
        </w:pPrChange>
      </w:pPr>
      <w:ins w:id="513" w:author="Attila Vizhanyo" w:date="2024-01-04T11:25:00Z">
        <w:r>
          <w:rPr>
            <w:lang w:val="en-US"/>
          </w:rPr>
          <w:t>The usage of a GUI is incorporated into the program, so the user can navigate the game, by clicking on the chosen buttons, rather than entering text to the terminal. The user also can view the current board position displayed by the GUI.</w:t>
        </w:r>
      </w:ins>
    </w:p>
    <w:p w14:paraId="5F565760" w14:textId="722D7D0F" w:rsidR="003A0407" w:rsidDel="00D829B7" w:rsidRDefault="00F1046D" w:rsidP="003A0407">
      <w:pPr>
        <w:rPr>
          <w:del w:id="514" w:author="Attila Vizhanyo" w:date="2024-01-04T11:25:00Z"/>
          <w:lang w:val="en-US"/>
        </w:rPr>
      </w:pPr>
      <w:r w:rsidRPr="00F1046D">
        <w:rPr>
          <w:rFonts w:ascii="&quot;" w:hAnsi="&quot;"/>
          <w:lang w:val="en-US"/>
        </w:rPr>
        <w:t>„</w:t>
      </w:r>
      <w:r w:rsidR="003A0407" w:rsidRPr="00861C65">
        <w:rPr>
          <w:lang w:val="en-US"/>
        </w:rPr>
        <w:t>A graphical user interface (GUI) is a digital interface in which a user interacts with graphical components such as icons, buttons, and menus. In a GUI, the visuals displayed in the </w:t>
      </w:r>
      <w:hyperlink r:id="rId24" w:tgtFrame="_blank" w:history="1">
        <w:r w:rsidR="003A0407" w:rsidRPr="00861C65">
          <w:rPr>
            <w:lang w:val="en-US"/>
          </w:rPr>
          <w:t>user interface</w:t>
        </w:r>
      </w:hyperlink>
      <w:r w:rsidR="003A0407" w:rsidRPr="00861C65">
        <w:rPr>
          <w:lang w:val="en-US"/>
        </w:rPr>
        <w:t> convey information relevant to the user, as well as actions that they can take.</w:t>
      </w:r>
      <w:r w:rsidR="003A0407">
        <w:rPr>
          <w:lang w:val="en-US"/>
        </w:rPr>
        <w:t>”</w:t>
      </w:r>
      <w:sdt>
        <w:sdtPr>
          <w:rPr>
            <w:lang w:val="en-US"/>
          </w:rPr>
          <w:id w:val="494773423"/>
          <w:citation/>
        </w:sdtPr>
        <w:sdtContent>
          <w:r w:rsidR="003A0407">
            <w:rPr>
              <w:lang w:val="en-US"/>
            </w:rPr>
            <w:fldChar w:fldCharType="begin"/>
          </w:r>
          <w:r w:rsidR="00D67E74">
            <w:rPr>
              <w:lang w:val="en-US"/>
            </w:rPr>
            <w:instrText xml:space="preserve">CITATION Jam23 \l 4108 </w:instrText>
          </w:r>
          <w:r w:rsidR="003A0407">
            <w:rPr>
              <w:lang w:val="en-US"/>
            </w:rPr>
            <w:fldChar w:fldCharType="separate"/>
          </w:r>
          <w:ins w:id="515" w:author="Attila Vizhanyo" w:date="2024-01-04T10:33:00Z">
            <w:r w:rsidR="00632C07">
              <w:rPr>
                <w:noProof/>
                <w:lang w:val="en-US"/>
              </w:rPr>
              <w:t xml:space="preserve"> </w:t>
            </w:r>
            <w:r w:rsidR="00632C07" w:rsidRPr="00632C07">
              <w:rPr>
                <w:noProof/>
                <w:lang w:val="en-US"/>
                <w:rPrChange w:id="516" w:author="Attila Vizhanyo" w:date="2024-01-04T10:33:00Z">
                  <w:rPr>
                    <w:lang w:val="fr-CH"/>
                  </w:rPr>
                </w:rPrChange>
              </w:rPr>
              <w:t>(Juviler, 2023)</w:t>
            </w:r>
          </w:ins>
          <w:del w:id="517" w:author="Attila Vizhanyo" w:date="2024-01-04T10:33:00Z">
            <w:r w:rsidR="00D67E74" w:rsidDel="00632C07">
              <w:rPr>
                <w:noProof/>
                <w:lang w:val="en-US"/>
              </w:rPr>
              <w:delText xml:space="preserve"> </w:delText>
            </w:r>
            <w:r w:rsidR="00D67E74" w:rsidRPr="00D67E74" w:rsidDel="00632C07">
              <w:rPr>
                <w:noProof/>
                <w:lang w:val="en-US"/>
              </w:rPr>
              <w:delText>(Juviler, 2023)</w:delText>
            </w:r>
          </w:del>
          <w:r w:rsidR="003A0407">
            <w:rPr>
              <w:lang w:val="en-US"/>
            </w:rPr>
            <w:fldChar w:fldCharType="end"/>
          </w:r>
        </w:sdtContent>
      </w:sdt>
    </w:p>
    <w:p w14:paraId="4FE65FEB" w14:textId="6A63B2D3" w:rsidR="00D178BB" w:rsidDel="00D829B7" w:rsidRDefault="00D178BB" w:rsidP="003A0407">
      <w:pPr>
        <w:rPr>
          <w:del w:id="518" w:author="Attila Vizhanyo" w:date="2024-01-04T11:25:00Z"/>
          <w:lang w:val="en-US"/>
        </w:rPr>
      </w:pPr>
      <w:del w:id="519" w:author="Attila Vizhanyo" w:date="2024-01-04T11:25:00Z">
        <w:r w:rsidRPr="00861C65" w:rsidDel="00D829B7">
          <w:rPr>
            <w:highlight w:val="yellow"/>
            <w:lang w:val="en-US"/>
          </w:rPr>
          <w:delText>Why is the GUI needed?</w:delText>
        </w:r>
      </w:del>
    </w:p>
    <w:p w14:paraId="08A2E028" w14:textId="005125BE" w:rsidR="003400A2" w:rsidDel="00D829B7" w:rsidRDefault="003400A2" w:rsidP="003A0407">
      <w:pPr>
        <w:rPr>
          <w:del w:id="520" w:author="Attila Vizhanyo" w:date="2024-01-04T11:24:00Z"/>
          <w:lang w:val="en-US"/>
        </w:rPr>
      </w:pPr>
      <w:del w:id="521" w:author="Attila Vizhanyo" w:date="2024-01-04T11:25:00Z">
        <w:r w:rsidDel="00D829B7">
          <w:rPr>
            <w:lang w:val="en-US"/>
          </w:rPr>
          <w:delText>The usage of a GUI is incorporated into the program, so the user can navigate the game</w:delText>
        </w:r>
      </w:del>
      <w:del w:id="522" w:author="Attila Vizhanyo" w:date="2024-01-04T11:24:00Z">
        <w:r w:rsidDel="00D829B7">
          <w:rPr>
            <w:lang w:val="en-US"/>
          </w:rPr>
          <w:delText xml:space="preserve"> with his </w:delText>
        </w:r>
      </w:del>
      <w:del w:id="523" w:author="Attila Vizhanyo" w:date="2024-01-04T11:21:00Z">
        <w:r w:rsidDel="00D829B7">
          <w:rPr>
            <w:lang w:val="en-US"/>
          </w:rPr>
          <w:delText>mouse</w:delText>
        </w:r>
      </w:del>
      <w:del w:id="524" w:author="Attila Vizhanyo" w:date="2024-01-04T11:25:00Z">
        <w:r w:rsidDel="00D829B7">
          <w:rPr>
            <w:lang w:val="en-US"/>
          </w:rPr>
          <w:delText xml:space="preserve">. </w:delText>
        </w:r>
      </w:del>
      <w:del w:id="525" w:author="Attila Vizhanyo" w:date="2024-01-04T11:22:00Z">
        <w:r w:rsidDel="00D829B7">
          <w:rPr>
            <w:lang w:val="en-US"/>
          </w:rPr>
          <w:delText>T</w:delText>
        </w:r>
      </w:del>
    </w:p>
    <w:p w14:paraId="72B85B18" w14:textId="4F88F187" w:rsidR="00070213" w:rsidDel="00D829B7" w:rsidRDefault="00D178BB">
      <w:pPr>
        <w:rPr>
          <w:del w:id="526" w:author="Attila Vizhanyo" w:date="2024-01-04T11:24:00Z"/>
          <w:lang w:val="en-US"/>
        </w:rPr>
      </w:pPr>
      <w:del w:id="527" w:author="Attila Vizhanyo" w:date="2024-01-04T11:24:00Z">
        <w:r w:rsidRPr="00D178BB" w:rsidDel="00D829B7">
          <w:rPr>
            <w:highlight w:val="yellow"/>
            <w:lang w:val="en-US"/>
          </w:rPr>
          <w:delText>The usage of a GUI is integrated into the program, so the user can operate the game with a mouse. Otherwise the user is required to write their input to the program through the terminal</w:delText>
        </w:r>
        <w:r w:rsidDel="00D829B7">
          <w:rPr>
            <w:lang w:val="en-US"/>
          </w:rPr>
          <w:delText>.</w:delText>
        </w:r>
      </w:del>
    </w:p>
    <w:p w14:paraId="2000EFED" w14:textId="3CE4B285" w:rsidR="00D178BB" w:rsidRPr="00D178BB" w:rsidDel="00D829B7" w:rsidRDefault="00D178BB">
      <w:pPr>
        <w:rPr>
          <w:del w:id="528" w:author="Attila Vizhanyo" w:date="2024-01-04T11:24:00Z"/>
          <w:highlight w:val="yellow"/>
          <w:lang w:val="en-US"/>
        </w:rPr>
      </w:pPr>
      <w:del w:id="529" w:author="Attila Vizhanyo" w:date="2024-01-04T11:24:00Z">
        <w:r w:rsidRPr="00D178BB" w:rsidDel="00D829B7">
          <w:rPr>
            <w:highlight w:val="yellow"/>
            <w:lang w:val="en-US"/>
          </w:rPr>
          <w:delText>The GUI is not only responsible for transmitting input, but also to display the current position on the chess board. This way the user has a more comfortable way of deciding the move he wants to play.</w:delText>
        </w:r>
      </w:del>
    </w:p>
    <w:p w14:paraId="67E08FE8" w14:textId="2CA17920" w:rsidR="00D178BB" w:rsidRDefault="00D178BB" w:rsidP="00D829B7">
      <w:pPr>
        <w:rPr>
          <w:lang w:val="en-US"/>
        </w:rPr>
      </w:pPr>
      <w:del w:id="530" w:author="Attila Vizhanyo" w:date="2024-01-04T11:24:00Z">
        <w:r w:rsidRPr="00D178BB" w:rsidDel="00D829B7">
          <w:rPr>
            <w:highlight w:val="yellow"/>
            <w:lang w:val="en-US"/>
          </w:rPr>
          <w:delText>I specifically looked for a chess code that has a GUI integrated into it, since I want to create a game like experience when interacting with the program, rather than writing input through text.</w:delText>
        </w:r>
      </w:del>
    </w:p>
    <w:p w14:paraId="03022066" w14:textId="77777777" w:rsidR="003A0407" w:rsidRDefault="003A0407" w:rsidP="003A0407">
      <w:pPr>
        <w:rPr>
          <w:lang w:val="en-US"/>
        </w:rPr>
      </w:pPr>
      <w:r>
        <w:rPr>
          <w:lang w:val="en-US"/>
        </w:rPr>
        <w:t>The program uses Tkinter for visualization of the board and the pieces.</w:t>
      </w:r>
    </w:p>
    <w:p w14:paraId="03A19C9C" w14:textId="7547640A" w:rsidR="003A0407" w:rsidRDefault="00F1046D" w:rsidP="003A0407">
      <w:pPr>
        <w:rPr>
          <w:shd w:val="clear" w:color="auto" w:fill="FFFFFF"/>
          <w:lang w:val="en-US"/>
        </w:rPr>
      </w:pPr>
      <w:r w:rsidRPr="00F1046D">
        <w:rPr>
          <w:rFonts w:ascii="&quot;" w:hAnsi="&quot;"/>
          <w:lang w:val="en-US"/>
        </w:rPr>
        <w:t>„</w:t>
      </w:r>
      <w:r w:rsidR="003A0407" w:rsidRPr="00C66C71">
        <w:rPr>
          <w:shd w:val="clear" w:color="auto" w:fill="FFFFFF"/>
          <w:lang w:val="en-US"/>
        </w:rPr>
        <w:t>Tkinter is an open source, portable graphical user interface (GUI) library designed for use in Python scripts.</w:t>
      </w:r>
      <w:r w:rsidR="003A0407">
        <w:rPr>
          <w:shd w:val="clear" w:color="auto" w:fill="FFFFFF"/>
          <w:lang w:val="en-US"/>
        </w:rPr>
        <w:t>”</w:t>
      </w:r>
      <w:sdt>
        <w:sdtPr>
          <w:rPr>
            <w:shd w:val="clear" w:color="auto" w:fill="FFFFFF"/>
            <w:lang w:val="en-US"/>
          </w:rPr>
          <w:id w:val="-1556550378"/>
          <w:citation/>
        </w:sdtPr>
        <w:sdtContent>
          <w:r w:rsidR="003A0407">
            <w:rPr>
              <w:shd w:val="clear" w:color="auto" w:fill="FFFFFF"/>
              <w:lang w:val="en-US"/>
            </w:rPr>
            <w:fldChar w:fldCharType="begin"/>
          </w:r>
          <w:r w:rsidR="00D67E74">
            <w:rPr>
              <w:shd w:val="clear" w:color="auto" w:fill="FFFFFF"/>
              <w:lang w:val="en-US"/>
            </w:rPr>
            <w:instrText xml:space="preserve">CITATION Bru1 \l 4108 </w:instrText>
          </w:r>
          <w:r w:rsidR="003A0407">
            <w:rPr>
              <w:shd w:val="clear" w:color="auto" w:fill="FFFFFF"/>
              <w:lang w:val="en-US"/>
            </w:rPr>
            <w:fldChar w:fldCharType="separate"/>
          </w:r>
          <w:ins w:id="531" w:author="Attila Vizhanyo" w:date="2024-01-04T10:33:00Z">
            <w:r w:rsidR="00632C07">
              <w:rPr>
                <w:noProof/>
                <w:shd w:val="clear" w:color="auto" w:fill="FFFFFF"/>
                <w:lang w:val="en-US"/>
              </w:rPr>
              <w:t xml:space="preserve"> </w:t>
            </w:r>
            <w:r w:rsidR="00632C07" w:rsidRPr="00632C07">
              <w:rPr>
                <w:noProof/>
                <w:shd w:val="clear" w:color="auto" w:fill="FFFFFF"/>
                <w:lang w:val="en-US"/>
                <w:rPrChange w:id="532" w:author="Attila Vizhanyo" w:date="2024-01-04T10:33:00Z">
                  <w:rPr>
                    <w:lang w:val="fr-CH"/>
                  </w:rPr>
                </w:rPrChange>
              </w:rPr>
              <w:t>(Dufour, s.d.)</w:t>
            </w:r>
          </w:ins>
          <w:del w:id="533" w:author="Attila Vizhanyo" w:date="2024-01-04T10:33:00Z">
            <w:r w:rsidR="00D67E74" w:rsidDel="00632C07">
              <w:rPr>
                <w:noProof/>
                <w:shd w:val="clear" w:color="auto" w:fill="FFFFFF"/>
                <w:lang w:val="en-US"/>
              </w:rPr>
              <w:delText xml:space="preserve"> </w:delText>
            </w:r>
            <w:r w:rsidR="00D67E74" w:rsidRPr="00D67E74" w:rsidDel="00632C07">
              <w:rPr>
                <w:noProof/>
                <w:shd w:val="clear" w:color="auto" w:fill="FFFFFF"/>
                <w:lang w:val="en-US"/>
              </w:rPr>
              <w:delText>(Dufour, s.d.)</w:delText>
            </w:r>
          </w:del>
          <w:r w:rsidR="003A0407">
            <w:rPr>
              <w:shd w:val="clear" w:color="auto" w:fill="FFFFFF"/>
              <w:lang w:val="en-US"/>
            </w:rPr>
            <w:fldChar w:fldCharType="end"/>
          </w:r>
        </w:sdtContent>
      </w:sdt>
    </w:p>
    <w:p w14:paraId="6A01BEF3" w14:textId="77777777" w:rsidR="003A0407" w:rsidRDefault="003A0407" w:rsidP="003A0407">
      <w:pPr>
        <w:rPr>
          <w:shd w:val="clear" w:color="auto" w:fill="FFFFFF"/>
          <w:lang w:val="en-US"/>
        </w:rPr>
      </w:pPr>
      <w:r w:rsidRPr="00797D64">
        <w:rPr>
          <w:shd w:val="clear" w:color="auto" w:fill="FFFFFF"/>
          <w:lang w:val="en-US"/>
        </w:rPr>
        <w:t>A library is code written by other people that you can import and use in your program.</w:t>
      </w:r>
      <w:r>
        <w:rPr>
          <w:shd w:val="clear" w:color="auto" w:fill="FFFFFF"/>
          <w:lang w:val="en-US"/>
        </w:rPr>
        <w:t xml:space="preserve"> One can create an graphical element by simply using a class in the tkinter library. For instance, to create a button, use the Button class and define its properties.</w:t>
      </w:r>
    </w:p>
    <w:p w14:paraId="60075C8B" w14:textId="77777777" w:rsidR="003A0407" w:rsidRDefault="003A0407" w:rsidP="003A0407">
      <w:pPr>
        <w:rPr>
          <w:ins w:id="534" w:author="Attila Vizhanyo" w:date="2024-01-04T10:20:00Z"/>
          <w:shd w:val="clear" w:color="auto" w:fill="FFFFFF"/>
          <w:lang w:val="en-US"/>
        </w:rPr>
      </w:pPr>
      <w:r>
        <w:rPr>
          <w:shd w:val="clear" w:color="auto" w:fill="FFFFFF"/>
          <w:lang w:val="en-US"/>
        </w:rPr>
        <w:t xml:space="preserve">In the guide that I used to learn Python, I have already met this library, so it was relatively straightforward to use it in my code. </w:t>
      </w:r>
    </w:p>
    <w:p w14:paraId="6E887D17" w14:textId="77777777" w:rsidR="00F50238" w:rsidRDefault="00F50238">
      <w:pPr>
        <w:keepNext/>
        <w:jc w:val="center"/>
        <w:rPr>
          <w:ins w:id="535" w:author="Attila Vizhanyo" w:date="2024-01-04T10:21:00Z"/>
        </w:rPr>
        <w:pPrChange w:id="536" w:author="Attila Vizhanyo" w:date="2024-01-04T10:21:00Z">
          <w:pPr>
            <w:jc w:val="center"/>
          </w:pPr>
        </w:pPrChange>
      </w:pPr>
      <w:ins w:id="537" w:author="Attila Vizhanyo" w:date="2024-01-04T10:20:00Z">
        <w:r>
          <w:rPr>
            <w:noProof/>
            <w:shd w:val="clear" w:color="auto" w:fill="FFFFFF"/>
            <w:lang w:val="en-US"/>
          </w:rPr>
          <w:drawing>
            <wp:inline distT="0" distB="0" distL="0" distR="0" wp14:anchorId="47400418" wp14:editId="649AD2E3">
              <wp:extent cx="2747897" cy="2592000"/>
              <wp:effectExtent l="0" t="0" r="0" b="0"/>
              <wp:docPr id="152041857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8574" name="Picture 1" descr="A screenshot of a game&#10;&#10;Description automatically generated"/>
                      <pic:cNvPicPr/>
                    </pic:nvPicPr>
                    <pic:blipFill rotWithShape="1">
                      <a:blip r:embed="rId25" cstate="print">
                        <a:extLst>
                          <a:ext uri="{28A0092B-C50C-407E-A947-70E740481C1C}">
                            <a14:useLocalDpi xmlns:a14="http://schemas.microsoft.com/office/drawing/2010/main" val="0"/>
                          </a:ext>
                        </a:extLst>
                      </a:blip>
                      <a:srcRect l="3680" t="4331" r="9164" b="4144"/>
                      <a:stretch/>
                    </pic:blipFill>
                    <pic:spPr bwMode="auto">
                      <a:xfrm>
                        <a:off x="0" y="0"/>
                        <a:ext cx="2747897" cy="2592000"/>
                      </a:xfrm>
                      <a:prstGeom prst="rect">
                        <a:avLst/>
                      </a:prstGeom>
                      <a:ln>
                        <a:noFill/>
                      </a:ln>
                      <a:extLst>
                        <a:ext uri="{53640926-AAD7-44D8-BBD7-CCE9431645EC}">
                          <a14:shadowObscured xmlns:a14="http://schemas.microsoft.com/office/drawing/2010/main"/>
                        </a:ext>
                      </a:extLst>
                    </pic:spPr>
                  </pic:pic>
                </a:graphicData>
              </a:graphic>
            </wp:inline>
          </w:drawing>
        </w:r>
      </w:ins>
    </w:p>
    <w:p w14:paraId="61DC7589" w14:textId="5F29A2D1" w:rsidR="00F50238" w:rsidRDefault="00F50238">
      <w:pPr>
        <w:pStyle w:val="Caption"/>
        <w:jc w:val="center"/>
        <w:rPr>
          <w:shd w:val="clear" w:color="auto" w:fill="FFFFFF"/>
          <w:lang w:val="en-US"/>
        </w:rPr>
        <w:pPrChange w:id="538" w:author="Attila Vizhanyo" w:date="2024-01-04T10:21:00Z">
          <w:pPr/>
        </w:pPrChange>
      </w:pPr>
      <w:bookmarkStart w:id="539" w:name="_Toc155256874"/>
      <w:ins w:id="540" w:author="Attila Vizhanyo" w:date="2024-01-04T10:21:00Z">
        <w:r w:rsidRPr="001E02E0">
          <w:rPr>
            <w:lang w:val="en-US"/>
            <w:rPrChange w:id="541" w:author="Attila Vizhanyo" w:date="2024-01-04T10:55:00Z">
              <w:rPr>
                <w:i/>
                <w:iCs/>
              </w:rPr>
            </w:rPrChange>
          </w:rPr>
          <w:t xml:space="preserve">Figure </w:t>
        </w:r>
        <w:r>
          <w:fldChar w:fldCharType="begin"/>
        </w:r>
        <w:r w:rsidRPr="001E02E0">
          <w:rPr>
            <w:lang w:val="en-US"/>
            <w:rPrChange w:id="542" w:author="Attila Vizhanyo" w:date="2024-01-04T10:55:00Z">
              <w:rPr>
                <w:i/>
                <w:iCs/>
              </w:rPr>
            </w:rPrChange>
          </w:rPr>
          <w:instrText xml:space="preserve"> SEQ Figure \* ARABIC </w:instrText>
        </w:r>
      </w:ins>
      <w:r>
        <w:fldChar w:fldCharType="separate"/>
      </w:r>
      <w:ins w:id="543" w:author="Attila Vizhanyo" w:date="2024-01-04T11:49:00Z">
        <w:r w:rsidR="00BB26BF">
          <w:rPr>
            <w:noProof/>
            <w:lang w:val="en-US"/>
          </w:rPr>
          <w:t>10</w:t>
        </w:r>
      </w:ins>
      <w:ins w:id="544" w:author="Attila Vizhanyo" w:date="2024-01-04T10:21:00Z">
        <w:r>
          <w:fldChar w:fldCharType="end"/>
        </w:r>
        <w:r w:rsidRPr="001E02E0">
          <w:rPr>
            <w:lang w:val="en-US"/>
            <w:rPrChange w:id="545" w:author="Attila Vizhanyo" w:date="2024-01-04T10:55:00Z">
              <w:rPr>
                <w:i/>
                <w:iCs/>
              </w:rPr>
            </w:rPrChange>
          </w:rPr>
          <w:t xml:space="preserve"> GUI of chess program</w:t>
        </w:r>
      </w:ins>
      <w:bookmarkEnd w:id="539"/>
    </w:p>
    <w:p w14:paraId="157624C1" w14:textId="7CD1ABE3" w:rsidR="003A0407" w:rsidRPr="00C03B2B" w:rsidDel="00F50238" w:rsidRDefault="003A0407" w:rsidP="003A0407">
      <w:pPr>
        <w:rPr>
          <w:del w:id="546" w:author="Attila Vizhanyo" w:date="2024-01-04T10:20:00Z"/>
          <w:lang w:val="en-US"/>
        </w:rPr>
      </w:pPr>
      <w:del w:id="547" w:author="Attila Vizhanyo" w:date="2024-01-04T10:20:00Z">
        <w:r w:rsidRPr="00861C65" w:rsidDel="00F50238">
          <w:rPr>
            <w:highlight w:val="yellow"/>
            <w:shd w:val="clear" w:color="auto" w:fill="FFFFFF"/>
            <w:lang w:val="en-US"/>
          </w:rPr>
          <w:delText>Insert screenshot</w:delText>
        </w:r>
        <w:bookmarkStart w:id="548" w:name="_Toc155256837"/>
        <w:bookmarkEnd w:id="548"/>
      </w:del>
    </w:p>
    <w:p w14:paraId="66E14CA7" w14:textId="456B3A38" w:rsidR="009E1174" w:rsidRPr="00C03B2B" w:rsidRDefault="00F16D7D" w:rsidP="009E1174">
      <w:pPr>
        <w:pStyle w:val="Heading3"/>
        <w:rPr>
          <w:lang w:val="en-US"/>
        </w:rPr>
      </w:pPr>
      <w:bookmarkStart w:id="549" w:name="_Toc155256838"/>
      <w:r w:rsidRPr="00C03B2B">
        <w:rPr>
          <w:lang w:val="en-US"/>
        </w:rPr>
        <w:t xml:space="preserve">Visualization </w:t>
      </w:r>
      <w:r w:rsidR="003A0407">
        <w:rPr>
          <w:lang w:val="en-US"/>
        </w:rPr>
        <w:t>of p</w:t>
      </w:r>
      <w:r w:rsidRPr="00C03B2B">
        <w:rPr>
          <w:lang w:val="en-US"/>
        </w:rPr>
        <w:t>ieces</w:t>
      </w:r>
      <w:bookmarkEnd w:id="549"/>
    </w:p>
    <w:p w14:paraId="13B75843" w14:textId="77777777" w:rsidR="002E05BD" w:rsidRPr="00C03B2B" w:rsidRDefault="002E05BD" w:rsidP="002E05BD">
      <w:pPr>
        <w:rPr>
          <w:lang w:val="en-US"/>
        </w:rPr>
      </w:pPr>
      <w:r w:rsidRPr="00C03B2B">
        <w:rPr>
          <w:lang w:val="en-US"/>
        </w:rPr>
        <w:t xml:space="preserve">The </w:t>
      </w:r>
      <w:r>
        <w:rPr>
          <w:lang w:val="en-US"/>
        </w:rPr>
        <w:t xml:space="preserve">symbols of the </w:t>
      </w:r>
      <w:r w:rsidRPr="00C03B2B">
        <w:rPr>
          <w:lang w:val="en-US"/>
        </w:rPr>
        <w:t xml:space="preserve">pieces </w:t>
      </w:r>
      <w:r>
        <w:rPr>
          <w:lang w:val="en-US"/>
        </w:rPr>
        <w:t>are represented</w:t>
      </w:r>
      <w:r w:rsidRPr="00C03B2B">
        <w:rPr>
          <w:lang w:val="en-US"/>
        </w:rPr>
        <w:t xml:space="preserve"> </w:t>
      </w:r>
      <w:r>
        <w:rPr>
          <w:lang w:val="en-US"/>
        </w:rPr>
        <w:t>with</w:t>
      </w:r>
      <w:r w:rsidRPr="00C03B2B">
        <w:rPr>
          <w:lang w:val="en-US"/>
        </w:rPr>
        <w:t xml:space="preserve"> Unicode Characters.</w:t>
      </w:r>
    </w:p>
    <w:p w14:paraId="7BC1CF23" w14:textId="77777777" w:rsidR="002E05BD" w:rsidRPr="00C03B2B" w:rsidRDefault="002E05BD" w:rsidP="002E05BD">
      <w:pPr>
        <w:rPr>
          <w:lang w:val="en-US"/>
        </w:rPr>
      </w:pPr>
      <w:r>
        <w:rPr>
          <w:lang w:val="en-US"/>
        </w:rPr>
        <w:t>“</w:t>
      </w:r>
      <w:r w:rsidRPr="00C03B2B">
        <w:rPr>
          <w:lang w:val="en-US"/>
        </w:rPr>
        <w:t>Unicode is a universal character set that defines all the characters needed for writing the majority of living languages in use on computers.</w:t>
      </w:r>
      <w:r>
        <w:rPr>
          <w:lang w:val="en-US"/>
        </w:rPr>
        <w:t>”</w:t>
      </w:r>
      <w:sdt>
        <w:sdtPr>
          <w:rPr>
            <w:lang w:val="en-US"/>
          </w:rPr>
          <w:id w:val="306447434"/>
          <w:citation/>
        </w:sdtPr>
        <w:sdtContent>
          <w:r w:rsidRPr="00C03B2B">
            <w:rPr>
              <w:lang w:val="en-US"/>
            </w:rPr>
            <w:fldChar w:fldCharType="begin"/>
          </w:r>
          <w:r>
            <w:rPr>
              <w:lang w:val="en-US"/>
            </w:rPr>
            <w:instrText xml:space="preserve">CITATION W3S2 \l 4108 </w:instrText>
          </w:r>
          <w:r w:rsidRPr="00C03B2B">
            <w:rPr>
              <w:lang w:val="en-US"/>
            </w:rPr>
            <w:fldChar w:fldCharType="separate"/>
          </w:r>
          <w:r>
            <w:rPr>
              <w:noProof/>
              <w:lang w:val="en-US"/>
            </w:rPr>
            <w:t xml:space="preserve"> </w:t>
          </w:r>
          <w:r w:rsidRPr="00D67E74">
            <w:rPr>
              <w:noProof/>
              <w:lang w:val="en-US"/>
            </w:rPr>
            <w:t>(Data, Charsets, s.d.)</w:t>
          </w:r>
          <w:r w:rsidRPr="00C03B2B">
            <w:rPr>
              <w:lang w:val="en-US"/>
            </w:rPr>
            <w:fldChar w:fldCharType="end"/>
          </w:r>
        </w:sdtContent>
      </w:sdt>
    </w:p>
    <w:p w14:paraId="553478E2" w14:textId="77777777" w:rsidR="002E05BD" w:rsidRPr="00C03B2B" w:rsidRDefault="002E05BD" w:rsidP="002E05BD">
      <w:pPr>
        <w:rPr>
          <w:lang w:val="en-US"/>
        </w:rPr>
      </w:pPr>
      <w:r>
        <w:rPr>
          <w:lang w:val="en-US"/>
        </w:rPr>
        <w:t>Chess symbols are part of Unicode. In the program, t</w:t>
      </w:r>
      <w:r w:rsidRPr="00C03B2B">
        <w:rPr>
          <w:lang w:val="en-US"/>
        </w:rPr>
        <w:t>he Unicode</w:t>
      </w:r>
      <w:r>
        <w:rPr>
          <w:lang w:val="en-US"/>
        </w:rPr>
        <w:t xml:space="preserve"> character</w:t>
      </w:r>
      <w:r w:rsidRPr="00C03B2B">
        <w:rPr>
          <w:lang w:val="en-US"/>
        </w:rPr>
        <w:t xml:space="preserve">s are stored within </w:t>
      </w:r>
      <w:r>
        <w:rPr>
          <w:lang w:val="en-US"/>
        </w:rPr>
        <w:t>string</w:t>
      </w:r>
      <w:r w:rsidRPr="00C03B2B">
        <w:rPr>
          <w:lang w:val="en-US"/>
        </w:rPr>
        <w:t xml:space="preserve"> variable</w:t>
      </w:r>
      <w:r>
        <w:rPr>
          <w:lang w:val="en-US"/>
        </w:rPr>
        <w:t>s</w:t>
      </w:r>
      <w:r w:rsidRPr="00C03B2B">
        <w:rPr>
          <w:lang w:val="en-US"/>
        </w:rPr>
        <w:t xml:space="preserve">. Every identical chess piece </w:t>
      </w:r>
      <w:r>
        <w:rPr>
          <w:lang w:val="en-US"/>
        </w:rPr>
        <w:t xml:space="preserve">of the same color </w:t>
      </w:r>
      <w:r w:rsidRPr="00C03B2B">
        <w:rPr>
          <w:lang w:val="en-US"/>
        </w:rPr>
        <w:t>has the same Unicode. There</w:t>
      </w:r>
      <w:r>
        <w:rPr>
          <w:lang w:val="en-US"/>
        </w:rPr>
        <w:t xml:space="preserve">fore, </w:t>
      </w:r>
      <w:r w:rsidRPr="00C03B2B">
        <w:rPr>
          <w:lang w:val="en-US"/>
        </w:rPr>
        <w:t>a total of twelve Unicode</w:t>
      </w:r>
      <w:r>
        <w:rPr>
          <w:lang w:val="en-US"/>
        </w:rPr>
        <w:t xml:space="preserve"> character</w:t>
      </w:r>
      <w:r w:rsidRPr="00C03B2B">
        <w:rPr>
          <w:lang w:val="en-US"/>
        </w:rPr>
        <w:t>s</w:t>
      </w:r>
      <w:r>
        <w:rPr>
          <w:lang w:val="en-US"/>
        </w:rPr>
        <w:t xml:space="preserve"> were needed</w:t>
      </w:r>
      <w:r w:rsidRPr="00C03B2B">
        <w:rPr>
          <w:lang w:val="en-US"/>
        </w:rPr>
        <w:t xml:space="preserve"> </w:t>
      </w:r>
      <w:r>
        <w:rPr>
          <w:lang w:val="en-US"/>
        </w:rPr>
        <w:t>to visualize all</w:t>
      </w:r>
      <w:r w:rsidRPr="00C03B2B">
        <w:rPr>
          <w:lang w:val="en-US"/>
        </w:rPr>
        <w:t xml:space="preserve"> black and white pieces</w:t>
      </w:r>
      <w:r>
        <w:rPr>
          <w:lang w:val="en-US"/>
        </w:rPr>
        <w:t>: pawn, knight, bishop, rook, queen and king, for both colors.</w:t>
      </w:r>
    </w:p>
    <w:p w14:paraId="7878A4AB" w14:textId="6763E4C5" w:rsidR="003A0407" w:rsidRPr="00C03B2B" w:rsidRDefault="002E05BD" w:rsidP="002E05BD">
      <w:pPr>
        <w:rPr>
          <w:lang w:val="en-US"/>
        </w:rPr>
      </w:pPr>
      <w:r>
        <w:rPr>
          <w:lang w:val="en-US"/>
        </w:rPr>
        <w:t>To</w:t>
      </w:r>
      <w:r w:rsidRPr="00C03B2B">
        <w:rPr>
          <w:lang w:val="en-US"/>
        </w:rPr>
        <w:t xml:space="preserve"> put a chess piece on a </w:t>
      </w:r>
      <w:r>
        <w:rPr>
          <w:lang w:val="en-US"/>
        </w:rPr>
        <w:t xml:space="preserve">square, the underlying </w:t>
      </w:r>
      <w:r w:rsidRPr="00C03B2B">
        <w:rPr>
          <w:lang w:val="en-US"/>
        </w:rPr>
        <w:t xml:space="preserve">button text </w:t>
      </w:r>
      <w:r>
        <w:rPr>
          <w:lang w:val="en-US"/>
        </w:rPr>
        <w:t xml:space="preserve">must be configured with </w:t>
      </w:r>
      <w:r>
        <w:rPr>
          <w:lang w:val="en-US"/>
        </w:rPr>
        <w:t xml:space="preserve">the </w:t>
      </w:r>
      <w:r w:rsidRPr="00C03B2B">
        <w:rPr>
          <w:lang w:val="en-US"/>
        </w:rPr>
        <w:t>Unicode</w:t>
      </w:r>
      <w:r>
        <w:rPr>
          <w:lang w:val="en-US"/>
        </w:rPr>
        <w:t xml:space="preserve"> character of the piece</w:t>
      </w:r>
      <w:r w:rsidRPr="00C03B2B">
        <w:rPr>
          <w:lang w:val="en-US"/>
        </w:rPr>
        <w:t>.</w:t>
      </w:r>
      <w:del w:id="550" w:author="Attila Vizhanyo" w:date="2024-01-04T10:21:00Z">
        <w:r w:rsidR="003A0407" w:rsidRPr="00B228D7" w:rsidDel="00F50238">
          <w:rPr>
            <w:highlight w:val="yellow"/>
            <w:lang w:val="en-US"/>
          </w:rPr>
          <w:delText>See Section 2.2.3</w:delText>
        </w:r>
      </w:del>
    </w:p>
    <w:p w14:paraId="1790C17E" w14:textId="77777777" w:rsidR="00ED40C9" w:rsidRPr="00005D34" w:rsidRDefault="00ED40C9" w:rsidP="00005D34">
      <w:pPr>
        <w:keepNext/>
        <w:jc w:val="center"/>
        <w:rPr>
          <w:lang w:val="en-US"/>
        </w:rPr>
      </w:pPr>
      <w:r w:rsidRPr="00005D34">
        <w:rPr>
          <w:rFonts w:ascii="Menlo" w:eastAsia="Times New Roman" w:hAnsi="Menlo" w:cs="Menlo"/>
          <w:noProof/>
          <w:color w:val="6A9955"/>
          <w:sz w:val="18"/>
          <w:szCs w:val="18"/>
          <w:lang w:val="en-US" w:eastAsia="en-GB"/>
        </w:rPr>
        <w:lastRenderedPageBreak/>
        <w:drawing>
          <wp:inline distT="0" distB="0" distL="0" distR="0" wp14:anchorId="1DA2FED1" wp14:editId="11166A33">
            <wp:extent cx="1270000" cy="1270000"/>
            <wp:effectExtent l="0" t="0" r="0" b="0"/>
            <wp:docPr id="211838897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8974" name="Picture 2" descr="A black background with a black squar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1BDFE777" w14:textId="4AADBFBA" w:rsidR="00ED40C9" w:rsidRPr="00C03B2B" w:rsidRDefault="00ED40C9" w:rsidP="00005D34">
      <w:pPr>
        <w:pStyle w:val="Caption"/>
        <w:jc w:val="center"/>
        <w:rPr>
          <w:lang w:val="en-US"/>
        </w:rPr>
      </w:pPr>
      <w:bookmarkStart w:id="551" w:name="_Toc155256875"/>
      <w:r w:rsidRPr="00C03B2B">
        <w:rPr>
          <w:lang w:val="en-US"/>
        </w:rPr>
        <w:t xml:space="preserve">Figure </w:t>
      </w:r>
      <w:r w:rsidRPr="00005D34">
        <w:rPr>
          <w:lang w:val="en-US"/>
        </w:rPr>
        <w:fldChar w:fldCharType="begin"/>
      </w:r>
      <w:r w:rsidRPr="00C03B2B">
        <w:rPr>
          <w:lang w:val="en-US"/>
        </w:rPr>
        <w:instrText xml:space="preserve"> SEQ Figure \* ARABIC </w:instrText>
      </w:r>
      <w:r w:rsidRPr="00005D34">
        <w:rPr>
          <w:lang w:val="en-US"/>
        </w:rPr>
        <w:fldChar w:fldCharType="separate"/>
      </w:r>
      <w:ins w:id="552" w:author="Attila Vizhanyo" w:date="2024-01-04T11:49:00Z">
        <w:r w:rsidR="00BB26BF">
          <w:rPr>
            <w:noProof/>
            <w:lang w:val="en-US"/>
          </w:rPr>
          <w:t>11</w:t>
        </w:r>
      </w:ins>
      <w:del w:id="553" w:author="Attila Vizhanyo" w:date="2024-01-04T10:21:00Z">
        <w:r w:rsidR="0044187F" w:rsidDel="00F50238">
          <w:rPr>
            <w:noProof/>
            <w:lang w:val="en-US"/>
          </w:rPr>
          <w:delText>8</w:delText>
        </w:r>
      </w:del>
      <w:r w:rsidRPr="00005D34">
        <w:rPr>
          <w:lang w:val="en-US"/>
        </w:rPr>
        <w:fldChar w:fldCharType="end"/>
      </w:r>
      <w:r w:rsidRPr="00C03B2B">
        <w:rPr>
          <w:lang w:val="en-US"/>
        </w:rPr>
        <w:t xml:space="preserve"> '|u265C' Unicode character for a black rook</w:t>
      </w:r>
      <w:bookmarkEnd w:id="551"/>
    </w:p>
    <w:p w14:paraId="5676F90A" w14:textId="0F44A18F" w:rsidR="00BA2E92" w:rsidRPr="00005D34" w:rsidRDefault="00BA2E92" w:rsidP="00BA2E92">
      <w:pPr>
        <w:shd w:val="clear" w:color="auto" w:fill="1F1F1F"/>
        <w:spacing w:after="0" w:line="270" w:lineRule="atLeast"/>
        <w:jc w:val="left"/>
        <w:rPr>
          <w:rFonts w:ascii="Menlo" w:eastAsia="Times New Roman" w:hAnsi="Menlo" w:cs="Menlo"/>
          <w:color w:val="6A9955"/>
          <w:sz w:val="18"/>
          <w:szCs w:val="18"/>
          <w:lang w:val="en-US" w:eastAsia="en-GB"/>
        </w:rPr>
      </w:pPr>
      <w:r w:rsidRPr="00005D34">
        <w:rPr>
          <w:rFonts w:ascii="Menlo" w:eastAsia="Times New Roman" w:hAnsi="Menlo" w:cs="Menlo"/>
          <w:color w:val="4FC1FF"/>
          <w:sz w:val="18"/>
          <w:szCs w:val="18"/>
          <w:lang w:val="en-US" w:eastAsia="en-GB"/>
        </w:rPr>
        <w:t>BR</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CE9178"/>
          <w:sz w:val="18"/>
          <w:szCs w:val="18"/>
          <w:lang w:val="en-US" w:eastAsia="en-GB"/>
        </w:rPr>
        <w:t>'</w:t>
      </w:r>
      <w:r w:rsidRPr="00005D34">
        <w:rPr>
          <w:rFonts w:ascii="Menlo" w:eastAsia="Times New Roman" w:hAnsi="Menlo" w:cs="Menlo"/>
          <w:color w:val="D7BA7D"/>
          <w:sz w:val="18"/>
          <w:szCs w:val="18"/>
          <w:lang w:val="en-US" w:eastAsia="en-GB"/>
        </w:rPr>
        <w:t>\u265C</w:t>
      </w:r>
      <w:r w:rsidRPr="00005D34">
        <w:rPr>
          <w:rFonts w:ascii="Menlo" w:eastAsia="Times New Roman" w:hAnsi="Menlo" w:cs="Menlo"/>
          <w:color w:val="CE9178"/>
          <w:sz w:val="18"/>
          <w:szCs w:val="18"/>
          <w:lang w:val="en-US" w:eastAsia="en-GB"/>
        </w:rPr>
        <w:t>'</w:t>
      </w:r>
    </w:p>
    <w:p w14:paraId="23B8C0FD" w14:textId="7E627515" w:rsidR="00BA2E92" w:rsidRPr="00005D34" w:rsidRDefault="00BA2E92" w:rsidP="00BA2E92">
      <w:pPr>
        <w:shd w:val="clear" w:color="auto" w:fill="1F1F1F"/>
        <w:spacing w:after="0" w:line="270" w:lineRule="atLeast"/>
        <w:jc w:val="left"/>
        <w:rPr>
          <w:rFonts w:ascii="Menlo" w:eastAsia="Times New Roman" w:hAnsi="Menlo" w:cs="Menlo"/>
          <w:color w:val="CCCCCC"/>
          <w:sz w:val="18"/>
          <w:szCs w:val="18"/>
          <w:lang w:val="en-US" w:eastAsia="en-GB"/>
        </w:rPr>
      </w:pPr>
      <w:r w:rsidRPr="00005D34">
        <w:rPr>
          <w:rFonts w:ascii="Menlo" w:eastAsia="Times New Roman" w:hAnsi="Menlo" w:cs="Menlo"/>
          <w:color w:val="9CDCFE"/>
          <w:sz w:val="18"/>
          <w:szCs w:val="18"/>
          <w:lang w:val="en-US" w:eastAsia="en-GB"/>
        </w:rPr>
        <w:t>a8</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4EC9B0"/>
          <w:sz w:val="18"/>
          <w:szCs w:val="18"/>
          <w:lang w:val="en-US" w:eastAsia="en-GB"/>
        </w:rPr>
        <w:t>Button</w:t>
      </w:r>
      <w:r w:rsidRPr="00005D34">
        <w:rPr>
          <w:rFonts w:ascii="Menlo" w:eastAsia="Times New Roman" w:hAnsi="Menlo" w:cs="Menlo"/>
          <w:color w:val="CCCCCC"/>
          <w:sz w:val="18"/>
          <w:szCs w:val="18"/>
          <w:lang w:val="en-US" w:eastAsia="en-GB"/>
        </w:rPr>
        <w:t>(</w:t>
      </w:r>
      <w:r w:rsidRPr="00005D34">
        <w:rPr>
          <w:rFonts w:ascii="Menlo" w:eastAsia="Times New Roman" w:hAnsi="Menlo" w:cs="Menlo"/>
          <w:color w:val="9CDCFE"/>
          <w:sz w:val="18"/>
          <w:szCs w:val="18"/>
          <w:lang w:val="en-US" w:eastAsia="en-GB"/>
        </w:rPr>
        <w:t>tk</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text</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4FC1FF"/>
          <w:sz w:val="18"/>
          <w:szCs w:val="18"/>
          <w:lang w:val="en-US" w:eastAsia="en-GB"/>
        </w:rPr>
        <w:t>BR</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font</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CE9178"/>
          <w:sz w:val="18"/>
          <w:szCs w:val="18"/>
          <w:lang w:val="en-US" w:eastAsia="en-GB"/>
        </w:rPr>
        <w:t>'Times 20 bold'</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bg</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CE9178"/>
          <w:sz w:val="18"/>
          <w:szCs w:val="18"/>
          <w:lang w:val="en-US" w:eastAsia="en-GB"/>
        </w:rPr>
        <w:t>'white'</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height</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B5CEA8"/>
          <w:sz w:val="18"/>
          <w:szCs w:val="18"/>
          <w:lang w:val="en-US" w:eastAsia="en-GB"/>
        </w:rPr>
        <w:t>2</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width</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B5CEA8"/>
          <w:sz w:val="18"/>
          <w:szCs w:val="18"/>
          <w:lang w:val="en-US" w:eastAsia="en-GB"/>
        </w:rPr>
        <w:t>5</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command</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569CD6"/>
          <w:sz w:val="18"/>
          <w:szCs w:val="18"/>
          <w:lang w:val="en-US" w:eastAsia="en-GB"/>
        </w:rPr>
        <w:t>lambda</w:t>
      </w:r>
      <w:r w:rsidRPr="00005D34">
        <w:rPr>
          <w:rFonts w:ascii="Menlo" w:eastAsia="Times New Roman" w:hAnsi="Menlo" w:cs="Menlo"/>
          <w:color w:val="CCCCCC"/>
          <w:sz w:val="18"/>
          <w:szCs w:val="18"/>
          <w:lang w:val="en-US" w:eastAsia="en-GB"/>
        </w:rPr>
        <w:t>: [</w:t>
      </w:r>
      <w:r w:rsidRPr="00005D34">
        <w:rPr>
          <w:rFonts w:ascii="Menlo" w:eastAsia="Times New Roman" w:hAnsi="Menlo" w:cs="Menlo"/>
          <w:color w:val="DCDCAA"/>
          <w:sz w:val="18"/>
          <w:szCs w:val="18"/>
          <w:lang w:val="en-US" w:eastAsia="en-GB"/>
        </w:rPr>
        <w:t>btnClick</w:t>
      </w:r>
      <w:r w:rsidRPr="00005D34">
        <w:rPr>
          <w:rFonts w:ascii="Menlo" w:eastAsia="Times New Roman" w:hAnsi="Menlo" w:cs="Menlo"/>
          <w:color w:val="CCCCCC"/>
          <w:sz w:val="18"/>
          <w:szCs w:val="18"/>
          <w:lang w:val="en-US" w:eastAsia="en-GB"/>
        </w:rPr>
        <w:t>(</w:t>
      </w:r>
      <w:r w:rsidRPr="00005D34">
        <w:rPr>
          <w:rFonts w:ascii="Menlo" w:eastAsia="Times New Roman" w:hAnsi="Menlo" w:cs="Menlo"/>
          <w:color w:val="9CDCFE"/>
          <w:sz w:val="18"/>
          <w:szCs w:val="18"/>
          <w:lang w:val="en-US" w:eastAsia="en-GB"/>
        </w:rPr>
        <w:t>a8</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DCDCAA"/>
          <w:sz w:val="18"/>
          <w:szCs w:val="18"/>
          <w:lang w:val="en-US" w:eastAsia="en-GB"/>
        </w:rPr>
        <w:t>btnID</w:t>
      </w:r>
      <w:r w:rsidRPr="00005D34">
        <w:rPr>
          <w:rFonts w:ascii="Menlo" w:eastAsia="Times New Roman" w:hAnsi="Menlo" w:cs="Menlo"/>
          <w:color w:val="CCCCCC"/>
          <w:sz w:val="18"/>
          <w:szCs w:val="18"/>
          <w:lang w:val="en-US" w:eastAsia="en-GB"/>
        </w:rPr>
        <w:t>(</w:t>
      </w:r>
      <w:r w:rsidRPr="00005D34">
        <w:rPr>
          <w:rFonts w:ascii="Menlo" w:eastAsia="Times New Roman" w:hAnsi="Menlo" w:cs="Menlo"/>
          <w:color w:val="CE9178"/>
          <w:sz w:val="18"/>
          <w:szCs w:val="18"/>
          <w:lang w:val="en-US" w:eastAsia="en-GB"/>
        </w:rPr>
        <w:t>'a8'</w:t>
      </w:r>
      <w:r w:rsidRPr="00005D34">
        <w:rPr>
          <w:rFonts w:ascii="Menlo" w:eastAsia="Times New Roman" w:hAnsi="Menlo" w:cs="Menlo"/>
          <w:color w:val="CCCCCC"/>
          <w:sz w:val="18"/>
          <w:szCs w:val="18"/>
          <w:lang w:val="en-US" w:eastAsia="en-GB"/>
        </w:rPr>
        <w:t>)])</w:t>
      </w:r>
    </w:p>
    <w:p w14:paraId="6086111F" w14:textId="77777777" w:rsidR="00ED40C9" w:rsidRPr="00C03B2B" w:rsidRDefault="00ED40C9" w:rsidP="00ED40C9">
      <w:pPr>
        <w:rPr>
          <w:lang w:val="en-US"/>
        </w:rPr>
      </w:pPr>
    </w:p>
    <w:p w14:paraId="72734355" w14:textId="0B22A620" w:rsidR="009E1174" w:rsidRPr="00C03B2B" w:rsidRDefault="00F16D7D" w:rsidP="009E1174">
      <w:pPr>
        <w:pStyle w:val="Heading3"/>
        <w:rPr>
          <w:lang w:val="en-US"/>
        </w:rPr>
      </w:pPr>
      <w:bookmarkStart w:id="554" w:name="_Toc155256839"/>
      <w:r w:rsidRPr="00C03B2B">
        <w:rPr>
          <w:lang w:val="en-US"/>
        </w:rPr>
        <w:t xml:space="preserve">Visualization </w:t>
      </w:r>
      <w:r w:rsidR="003A0407">
        <w:rPr>
          <w:lang w:val="en-US"/>
        </w:rPr>
        <w:t>of the c</w:t>
      </w:r>
      <w:r w:rsidRPr="00C03B2B">
        <w:rPr>
          <w:lang w:val="en-US"/>
        </w:rPr>
        <w:t>hessboard</w:t>
      </w:r>
      <w:bookmarkEnd w:id="554"/>
    </w:p>
    <w:p w14:paraId="50D41B3E" w14:textId="0EB67AD5" w:rsidR="002B3A9C" w:rsidRPr="00C03B2B" w:rsidRDefault="00FD07EB" w:rsidP="0032091C">
      <w:pPr>
        <w:rPr>
          <w:lang w:val="en-US"/>
        </w:rPr>
      </w:pPr>
      <w:r w:rsidRPr="00C03B2B">
        <w:rPr>
          <w:lang w:val="en-US"/>
        </w:rPr>
        <w:t>The chessboard is made up of an eight-by-eight field of squares. A square on the board is represented by a button in the program. “</w:t>
      </w:r>
      <w:r w:rsidRPr="00005D34">
        <w:rPr>
          <w:lang w:val="en-US"/>
        </w:rPr>
        <w:t xml:space="preserve">A button is a </w:t>
      </w:r>
      <w:r w:rsidR="002B0766">
        <w:rPr>
          <w:lang w:val="en-US"/>
        </w:rPr>
        <w:t xml:space="preserve">tk </w:t>
      </w:r>
      <w:r w:rsidRPr="00005D34">
        <w:rPr>
          <w:lang w:val="en-US"/>
        </w:rPr>
        <w:t>widget which is designed for the user to interact with, i.e. if the button is pressed by mouse click</w:t>
      </w:r>
      <w:r w:rsidR="002B0766">
        <w:rPr>
          <w:lang w:val="en-US"/>
        </w:rPr>
        <w:t>,</w:t>
      </w:r>
      <w:r w:rsidRPr="00005D34">
        <w:rPr>
          <w:lang w:val="en-US"/>
        </w:rPr>
        <w:t xml:space="preserve"> some action might be started. They can also contain text and images like labels.</w:t>
      </w:r>
      <w:r w:rsidR="002B3A9C" w:rsidRPr="00C03B2B">
        <w:rPr>
          <w:lang w:val="en-US"/>
        </w:rPr>
        <w:t>”</w:t>
      </w:r>
      <w:sdt>
        <w:sdtPr>
          <w:rPr>
            <w:lang w:val="en-US"/>
          </w:rPr>
          <w:id w:val="287712098"/>
          <w:citation/>
        </w:sdtPr>
        <w:sdtContent>
          <w:r w:rsidR="002B3A9C" w:rsidRPr="00C03B2B">
            <w:rPr>
              <w:lang w:val="en-US"/>
            </w:rPr>
            <w:fldChar w:fldCharType="begin"/>
          </w:r>
          <w:r w:rsidR="00D67E74">
            <w:rPr>
              <w:lang w:val="en-US"/>
            </w:rPr>
            <w:instrText xml:space="preserve">CITATION Ber22 \l 4108 </w:instrText>
          </w:r>
          <w:r w:rsidR="002B3A9C" w:rsidRPr="00C03B2B">
            <w:rPr>
              <w:lang w:val="en-US"/>
            </w:rPr>
            <w:fldChar w:fldCharType="separate"/>
          </w:r>
          <w:ins w:id="555" w:author="Attila Vizhanyo" w:date="2024-01-04T10:33:00Z">
            <w:r w:rsidR="00632C07">
              <w:rPr>
                <w:noProof/>
                <w:lang w:val="en-US"/>
              </w:rPr>
              <w:t xml:space="preserve"> </w:t>
            </w:r>
            <w:r w:rsidR="00632C07" w:rsidRPr="00632C07">
              <w:rPr>
                <w:noProof/>
                <w:lang w:val="en-US"/>
                <w:rPrChange w:id="556" w:author="Attila Vizhanyo" w:date="2024-01-04T10:33:00Z">
                  <w:rPr>
                    <w:lang w:val="fr-CH"/>
                  </w:rPr>
                </w:rPrChange>
              </w:rPr>
              <w:t>(Klein, 2022)</w:t>
            </w:r>
          </w:ins>
          <w:del w:id="557" w:author="Attila Vizhanyo" w:date="2024-01-04T10:33:00Z">
            <w:r w:rsidR="00D67E74" w:rsidDel="00632C07">
              <w:rPr>
                <w:noProof/>
                <w:lang w:val="en-US"/>
              </w:rPr>
              <w:delText xml:space="preserve"> </w:delText>
            </w:r>
            <w:r w:rsidR="00D67E74" w:rsidRPr="00D67E74" w:rsidDel="00632C07">
              <w:rPr>
                <w:noProof/>
                <w:lang w:val="en-US"/>
              </w:rPr>
              <w:delText>(Klein, 2022)</w:delText>
            </w:r>
          </w:del>
          <w:r w:rsidR="002B3A9C" w:rsidRPr="00C03B2B">
            <w:rPr>
              <w:lang w:val="en-US"/>
            </w:rPr>
            <w:fldChar w:fldCharType="end"/>
          </w:r>
        </w:sdtContent>
      </w:sdt>
      <w:r w:rsidR="002B3A9C" w:rsidRPr="00C03B2B">
        <w:rPr>
          <w:lang w:val="en-US"/>
        </w:rPr>
        <w:t>. A grid is used to arrange the buttons</w:t>
      </w:r>
      <w:r w:rsidR="003F38E0">
        <w:rPr>
          <w:lang w:val="en-US"/>
        </w:rPr>
        <w:t xml:space="preserve"> horizontally and vertically into a table format</w:t>
      </w:r>
      <w:r w:rsidR="002B3A9C" w:rsidRPr="00C03B2B">
        <w:rPr>
          <w:lang w:val="en-US"/>
        </w:rPr>
        <w:t xml:space="preserve">, </w:t>
      </w:r>
      <w:r w:rsidR="003F38E0">
        <w:rPr>
          <w:lang w:val="en-US"/>
        </w:rPr>
        <w:t>where</w:t>
      </w:r>
      <w:r w:rsidR="002B3A9C" w:rsidRPr="00C03B2B">
        <w:rPr>
          <w:lang w:val="en-US"/>
        </w:rPr>
        <w:t xml:space="preserve"> each button </w:t>
      </w:r>
      <w:r w:rsidR="003F38E0">
        <w:rPr>
          <w:lang w:val="en-US"/>
        </w:rPr>
        <w:t>has</w:t>
      </w:r>
      <w:r w:rsidR="002B3A9C" w:rsidRPr="00C03B2B">
        <w:rPr>
          <w:lang w:val="en-US"/>
        </w:rPr>
        <w:t xml:space="preserve"> its own coordinates. Each button is stored in a variable.</w:t>
      </w:r>
      <w:r w:rsidR="003E058F">
        <w:rPr>
          <w:lang w:val="en-US"/>
        </w:rPr>
        <w:t xml:space="preserve"> </w:t>
      </w:r>
      <w:r w:rsidR="003336BE">
        <w:rPr>
          <w:lang w:val="en-US"/>
        </w:rPr>
        <w:t xml:space="preserve">To create a button, a class named “Button” from the tkinter library is used. </w:t>
      </w:r>
      <w:r w:rsidR="0032091C" w:rsidRPr="00C03B2B">
        <w:rPr>
          <w:lang w:val="en-US"/>
        </w:rPr>
        <w:t xml:space="preserve">To display our button on the board, we must attach it to the grid by specifying </w:t>
      </w:r>
      <w:r w:rsidR="003E058F">
        <w:rPr>
          <w:lang w:val="en-US"/>
        </w:rPr>
        <w:t>its</w:t>
      </w:r>
      <w:r w:rsidR="0032091C" w:rsidRPr="00C03B2B">
        <w:rPr>
          <w:lang w:val="en-US"/>
        </w:rPr>
        <w:t xml:space="preserve"> row and column.</w:t>
      </w:r>
    </w:p>
    <w:p w14:paraId="05166C66" w14:textId="215157FB" w:rsidR="0032091C" w:rsidRPr="00005D34" w:rsidDel="00F50238" w:rsidRDefault="0032091C" w:rsidP="0032091C">
      <w:pPr>
        <w:shd w:val="clear" w:color="auto" w:fill="1F1F1F"/>
        <w:spacing w:after="0" w:line="270" w:lineRule="atLeast"/>
        <w:jc w:val="left"/>
        <w:rPr>
          <w:del w:id="558" w:author="Attila Vizhanyo" w:date="2024-01-04T10:21:00Z"/>
          <w:rFonts w:ascii="Menlo" w:eastAsia="Times New Roman" w:hAnsi="Menlo" w:cs="Menlo"/>
          <w:color w:val="CCCCCC"/>
          <w:sz w:val="18"/>
          <w:szCs w:val="18"/>
          <w:lang w:val="en-US" w:eastAsia="en-GB"/>
        </w:rPr>
      </w:pPr>
      <w:del w:id="559" w:author="Attila Vizhanyo" w:date="2024-01-04T10:21:00Z">
        <w:r w:rsidRPr="00005D34" w:rsidDel="00F50238">
          <w:rPr>
            <w:rFonts w:ascii="Menlo" w:eastAsia="Times New Roman" w:hAnsi="Menlo" w:cs="Menlo"/>
            <w:color w:val="9CDCFE"/>
            <w:sz w:val="18"/>
            <w:szCs w:val="18"/>
            <w:lang w:val="en-US" w:eastAsia="en-GB"/>
          </w:rPr>
          <w:delText>a8</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4EC9B0"/>
            <w:sz w:val="18"/>
            <w:szCs w:val="18"/>
            <w:lang w:val="en-US" w:eastAsia="en-GB"/>
          </w:rPr>
          <w:delText>Button</w:delText>
        </w:r>
        <w:r w:rsidRPr="00005D34" w:rsidDel="00F50238">
          <w:rPr>
            <w:rFonts w:ascii="Menlo" w:eastAsia="Times New Roman" w:hAnsi="Menlo" w:cs="Menlo"/>
            <w:color w:val="CCCCCC"/>
            <w:sz w:val="18"/>
            <w:szCs w:val="18"/>
            <w:lang w:val="en-US" w:eastAsia="en-GB"/>
          </w:rPr>
          <w:delText>(</w:delText>
        </w:r>
        <w:r w:rsidRPr="00005D34" w:rsidDel="00F50238">
          <w:rPr>
            <w:rFonts w:ascii="Menlo" w:eastAsia="Times New Roman" w:hAnsi="Menlo" w:cs="Menlo"/>
            <w:color w:val="9CDCFE"/>
            <w:sz w:val="18"/>
            <w:szCs w:val="18"/>
            <w:lang w:val="en-US" w:eastAsia="en-GB"/>
          </w:rPr>
          <w:delText>tk</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text</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4FC1FF"/>
            <w:sz w:val="18"/>
            <w:szCs w:val="18"/>
            <w:lang w:val="en-US" w:eastAsia="en-GB"/>
          </w:rPr>
          <w:delText>BR</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font</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CE9178"/>
            <w:sz w:val="18"/>
            <w:szCs w:val="18"/>
            <w:lang w:val="en-US" w:eastAsia="en-GB"/>
          </w:rPr>
          <w:delText>'Times 20 bold'</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bg</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CE9178"/>
            <w:sz w:val="18"/>
            <w:szCs w:val="18"/>
            <w:lang w:val="en-US" w:eastAsia="en-GB"/>
          </w:rPr>
          <w:delText>'white'</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height</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B5CEA8"/>
            <w:sz w:val="18"/>
            <w:szCs w:val="18"/>
            <w:lang w:val="en-US" w:eastAsia="en-GB"/>
          </w:rPr>
          <w:delText>2</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width</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B5CEA8"/>
            <w:sz w:val="18"/>
            <w:szCs w:val="18"/>
            <w:lang w:val="en-US" w:eastAsia="en-GB"/>
          </w:rPr>
          <w:delText>5</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9CDCFE"/>
            <w:sz w:val="18"/>
            <w:szCs w:val="18"/>
            <w:lang w:val="en-US" w:eastAsia="en-GB"/>
          </w:rPr>
          <w:delText>command</w:delText>
        </w:r>
        <w:r w:rsidRPr="00005D34" w:rsidDel="00F50238">
          <w:rPr>
            <w:rFonts w:ascii="Menlo" w:eastAsia="Times New Roman" w:hAnsi="Menlo" w:cs="Menlo"/>
            <w:color w:val="D4D4D4"/>
            <w:sz w:val="18"/>
            <w:szCs w:val="18"/>
            <w:lang w:val="en-US" w:eastAsia="en-GB"/>
          </w:rPr>
          <w:delText>=</w:delText>
        </w:r>
        <w:r w:rsidRPr="00005D34" w:rsidDel="00F50238">
          <w:rPr>
            <w:rFonts w:ascii="Menlo" w:eastAsia="Times New Roman" w:hAnsi="Menlo" w:cs="Menlo"/>
            <w:color w:val="569CD6"/>
            <w:sz w:val="18"/>
            <w:szCs w:val="18"/>
            <w:lang w:val="en-US" w:eastAsia="en-GB"/>
          </w:rPr>
          <w:delText>lambda</w:delText>
        </w:r>
        <w:r w:rsidRPr="00005D34" w:rsidDel="00F50238">
          <w:rPr>
            <w:rFonts w:ascii="Menlo" w:eastAsia="Times New Roman" w:hAnsi="Menlo" w:cs="Menlo"/>
            <w:color w:val="CCCCCC"/>
            <w:sz w:val="18"/>
            <w:szCs w:val="18"/>
            <w:lang w:val="en-US" w:eastAsia="en-GB"/>
          </w:rPr>
          <w:delText>: [</w:delText>
        </w:r>
        <w:r w:rsidRPr="00005D34" w:rsidDel="00F50238">
          <w:rPr>
            <w:rFonts w:ascii="Menlo" w:eastAsia="Times New Roman" w:hAnsi="Menlo" w:cs="Menlo"/>
            <w:color w:val="DCDCAA"/>
            <w:sz w:val="18"/>
            <w:szCs w:val="18"/>
            <w:lang w:val="en-US" w:eastAsia="en-GB"/>
          </w:rPr>
          <w:delText>btnClick</w:delText>
        </w:r>
        <w:r w:rsidRPr="00005D34" w:rsidDel="00F50238">
          <w:rPr>
            <w:rFonts w:ascii="Menlo" w:eastAsia="Times New Roman" w:hAnsi="Menlo" w:cs="Menlo"/>
            <w:color w:val="CCCCCC"/>
            <w:sz w:val="18"/>
            <w:szCs w:val="18"/>
            <w:lang w:val="en-US" w:eastAsia="en-GB"/>
          </w:rPr>
          <w:delText>(</w:delText>
        </w:r>
        <w:r w:rsidRPr="00005D34" w:rsidDel="00F50238">
          <w:rPr>
            <w:rFonts w:ascii="Menlo" w:eastAsia="Times New Roman" w:hAnsi="Menlo" w:cs="Menlo"/>
            <w:color w:val="9CDCFE"/>
            <w:sz w:val="18"/>
            <w:szCs w:val="18"/>
            <w:lang w:val="en-US" w:eastAsia="en-GB"/>
          </w:rPr>
          <w:delText>a8</w:delText>
        </w:r>
        <w:r w:rsidRPr="00005D34" w:rsidDel="00F50238">
          <w:rPr>
            <w:rFonts w:ascii="Menlo" w:eastAsia="Times New Roman" w:hAnsi="Menlo" w:cs="Menlo"/>
            <w:color w:val="CCCCCC"/>
            <w:sz w:val="18"/>
            <w:szCs w:val="18"/>
            <w:lang w:val="en-US" w:eastAsia="en-GB"/>
          </w:rPr>
          <w:delText xml:space="preserve">), </w:delText>
        </w:r>
        <w:r w:rsidRPr="00005D34" w:rsidDel="00F50238">
          <w:rPr>
            <w:rFonts w:ascii="Menlo" w:eastAsia="Times New Roman" w:hAnsi="Menlo" w:cs="Menlo"/>
            <w:color w:val="DCDCAA"/>
            <w:sz w:val="18"/>
            <w:szCs w:val="18"/>
            <w:lang w:val="en-US" w:eastAsia="en-GB"/>
          </w:rPr>
          <w:delText>btnID</w:delText>
        </w:r>
        <w:r w:rsidRPr="00005D34" w:rsidDel="00F50238">
          <w:rPr>
            <w:rFonts w:ascii="Menlo" w:eastAsia="Times New Roman" w:hAnsi="Menlo" w:cs="Menlo"/>
            <w:color w:val="CCCCCC"/>
            <w:sz w:val="18"/>
            <w:szCs w:val="18"/>
            <w:lang w:val="en-US" w:eastAsia="en-GB"/>
          </w:rPr>
          <w:delText>(</w:delText>
        </w:r>
        <w:r w:rsidRPr="00005D34" w:rsidDel="00F50238">
          <w:rPr>
            <w:rFonts w:ascii="Menlo" w:eastAsia="Times New Roman" w:hAnsi="Menlo" w:cs="Menlo"/>
            <w:color w:val="CE9178"/>
            <w:sz w:val="18"/>
            <w:szCs w:val="18"/>
            <w:lang w:val="en-US" w:eastAsia="en-GB"/>
          </w:rPr>
          <w:delText>'a8'</w:delText>
        </w:r>
        <w:r w:rsidRPr="00005D34" w:rsidDel="00F50238">
          <w:rPr>
            <w:rFonts w:ascii="Menlo" w:eastAsia="Times New Roman" w:hAnsi="Menlo" w:cs="Menlo"/>
            <w:color w:val="CCCCCC"/>
            <w:sz w:val="18"/>
            <w:szCs w:val="18"/>
            <w:lang w:val="en-US" w:eastAsia="en-GB"/>
          </w:rPr>
          <w:delText>)])</w:delText>
        </w:r>
      </w:del>
    </w:p>
    <w:p w14:paraId="31DF1E80" w14:textId="1CEB2998" w:rsidR="0032091C" w:rsidRPr="00005D34" w:rsidDel="00F50238" w:rsidRDefault="0032091C" w:rsidP="00005D34">
      <w:pPr>
        <w:shd w:val="clear" w:color="auto" w:fill="1F1F1F"/>
        <w:spacing w:after="0" w:line="270" w:lineRule="atLeast"/>
        <w:jc w:val="left"/>
        <w:rPr>
          <w:del w:id="560" w:author="Attila Vizhanyo" w:date="2024-01-04T10:25:00Z"/>
          <w:rFonts w:ascii="Menlo" w:eastAsia="Times New Roman" w:hAnsi="Menlo" w:cs="Menlo"/>
          <w:color w:val="CCCCCC"/>
          <w:sz w:val="18"/>
          <w:szCs w:val="18"/>
          <w:lang w:val="en-US" w:eastAsia="en-GB"/>
        </w:rPr>
      </w:pPr>
      <w:r w:rsidRPr="00005D34">
        <w:rPr>
          <w:rFonts w:ascii="Menlo" w:eastAsia="Times New Roman" w:hAnsi="Menlo" w:cs="Menlo"/>
          <w:color w:val="9CDCFE"/>
          <w:sz w:val="18"/>
          <w:szCs w:val="18"/>
          <w:lang w:val="en-US" w:eastAsia="en-GB"/>
        </w:rPr>
        <w:t>a8</w:t>
      </w:r>
      <w:r w:rsidRPr="00005D34">
        <w:rPr>
          <w:rFonts w:ascii="Menlo" w:eastAsia="Times New Roman" w:hAnsi="Menlo" w:cs="Menlo"/>
          <w:color w:val="CCCCCC"/>
          <w:sz w:val="18"/>
          <w:szCs w:val="18"/>
          <w:lang w:val="en-US" w:eastAsia="en-GB"/>
        </w:rPr>
        <w:t>.</w:t>
      </w:r>
      <w:r w:rsidRPr="00005D34">
        <w:rPr>
          <w:rFonts w:ascii="Menlo" w:eastAsia="Times New Roman" w:hAnsi="Menlo" w:cs="Menlo"/>
          <w:color w:val="9CDCFE"/>
          <w:sz w:val="18"/>
          <w:szCs w:val="18"/>
          <w:lang w:val="en-US" w:eastAsia="en-GB"/>
        </w:rPr>
        <w:t>grid</w:t>
      </w:r>
      <w:r w:rsidRPr="00005D34">
        <w:rPr>
          <w:rFonts w:ascii="Menlo" w:eastAsia="Times New Roman" w:hAnsi="Menlo" w:cs="Menlo"/>
          <w:color w:val="CCCCCC"/>
          <w:sz w:val="18"/>
          <w:szCs w:val="18"/>
          <w:lang w:val="en-US" w:eastAsia="en-GB"/>
        </w:rPr>
        <w:t>(</w:t>
      </w:r>
      <w:r w:rsidRPr="00005D34">
        <w:rPr>
          <w:rFonts w:ascii="Menlo" w:eastAsia="Times New Roman" w:hAnsi="Menlo" w:cs="Menlo"/>
          <w:color w:val="9CDCFE"/>
          <w:sz w:val="18"/>
          <w:szCs w:val="18"/>
          <w:lang w:val="en-US" w:eastAsia="en-GB"/>
        </w:rPr>
        <w:t>row</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B5CEA8"/>
          <w:sz w:val="18"/>
          <w:szCs w:val="18"/>
          <w:lang w:val="en-US" w:eastAsia="en-GB"/>
        </w:rPr>
        <w:t>1</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9CDCFE"/>
          <w:sz w:val="18"/>
          <w:szCs w:val="18"/>
          <w:lang w:val="en-US" w:eastAsia="en-GB"/>
        </w:rPr>
        <w:t>column</w:t>
      </w:r>
      <w:r w:rsidRPr="00005D34">
        <w:rPr>
          <w:rFonts w:ascii="Menlo" w:eastAsia="Times New Roman" w:hAnsi="Menlo" w:cs="Menlo"/>
          <w:color w:val="D4D4D4"/>
          <w:sz w:val="18"/>
          <w:szCs w:val="18"/>
          <w:lang w:val="en-US" w:eastAsia="en-GB"/>
        </w:rPr>
        <w:t>=</w:t>
      </w:r>
      <w:r w:rsidRPr="00005D34">
        <w:rPr>
          <w:rFonts w:ascii="Menlo" w:eastAsia="Times New Roman" w:hAnsi="Menlo" w:cs="Menlo"/>
          <w:color w:val="B5CEA8"/>
          <w:sz w:val="18"/>
          <w:szCs w:val="18"/>
          <w:lang w:val="en-US" w:eastAsia="en-GB"/>
        </w:rPr>
        <w:t>1</w:t>
      </w:r>
      <w:r w:rsidRPr="00005D34">
        <w:rPr>
          <w:rFonts w:ascii="Menlo" w:eastAsia="Times New Roman" w:hAnsi="Menlo" w:cs="Menlo"/>
          <w:color w:val="CCCCCC"/>
          <w:sz w:val="18"/>
          <w:szCs w:val="18"/>
          <w:lang w:val="en-US" w:eastAsia="en-GB"/>
        </w:rPr>
        <w:t>)</w:t>
      </w:r>
    </w:p>
    <w:p w14:paraId="2A90D569" w14:textId="77777777" w:rsidR="00F50238" w:rsidRDefault="00F50238">
      <w:pPr>
        <w:shd w:val="clear" w:color="auto" w:fill="1F1F1F"/>
        <w:spacing w:after="0" w:line="270" w:lineRule="atLeast"/>
        <w:jc w:val="left"/>
        <w:rPr>
          <w:ins w:id="561" w:author="Attila Vizhanyo" w:date="2024-01-04T10:25:00Z"/>
          <w:lang w:val="en-US"/>
        </w:rPr>
        <w:pPrChange w:id="562" w:author="Attila Vizhanyo" w:date="2024-01-04T10:25:00Z">
          <w:pPr/>
        </w:pPrChange>
      </w:pPr>
      <w:bookmarkStart w:id="563" w:name="_Toc155112830"/>
      <w:bookmarkStart w:id="564" w:name="_Toc155112898"/>
      <w:bookmarkEnd w:id="563"/>
      <w:bookmarkEnd w:id="564"/>
    </w:p>
    <w:p w14:paraId="03F506C8" w14:textId="5F8DBF52" w:rsidR="00711C7F" w:rsidRDefault="00711C7F" w:rsidP="003A0407">
      <w:pPr>
        <w:rPr>
          <w:ins w:id="565" w:author="Attila Vizhanyo" w:date="2024-01-04T11:28:00Z"/>
          <w:lang w:val="en-US"/>
        </w:rPr>
      </w:pPr>
      <w:ins w:id="566" w:author="Attila Vizhanyo" w:date="2024-01-04T11:26:00Z">
        <w:r>
          <w:rPr>
            <w:lang w:val="en-US"/>
          </w:rPr>
          <w:t>In chess the square</w:t>
        </w:r>
      </w:ins>
      <w:ins w:id="567" w:author="Attila Vizhanyo" w:date="2024-01-04T12:20:00Z">
        <w:r w:rsidR="00645CE7">
          <w:rPr>
            <w:lang w:val="en-US"/>
          </w:rPr>
          <w:t>s</w:t>
        </w:r>
      </w:ins>
      <w:ins w:id="568" w:author="Attila Vizhanyo" w:date="2024-01-04T11:26:00Z">
        <w:r>
          <w:rPr>
            <w:lang w:val="en-US"/>
          </w:rPr>
          <w:t xml:space="preserve"> of the board </w:t>
        </w:r>
      </w:ins>
      <w:ins w:id="569" w:author="Attila Vizhanyo" w:date="2024-01-04T12:20:00Z">
        <w:r w:rsidR="00645CE7">
          <w:rPr>
            <w:lang w:val="en-US"/>
          </w:rPr>
          <w:t>are</w:t>
        </w:r>
      </w:ins>
      <w:ins w:id="570" w:author="Attila Vizhanyo" w:date="2024-01-04T11:27:00Z">
        <w:r>
          <w:rPr>
            <w:lang w:val="en-US"/>
          </w:rPr>
          <w:t xml:space="preserve"> colored in gray and white</w:t>
        </w:r>
      </w:ins>
      <w:ins w:id="571" w:author="Attila Vizhanyo" w:date="2024-01-04T12:20:00Z">
        <w:r w:rsidR="00645CE7">
          <w:rPr>
            <w:lang w:val="en-US"/>
          </w:rPr>
          <w:t xml:space="preserve"> tile pattern</w:t>
        </w:r>
      </w:ins>
      <w:ins w:id="572" w:author="Attila Vizhanyo" w:date="2024-01-04T11:27:00Z">
        <w:r>
          <w:rPr>
            <w:lang w:val="en-US"/>
          </w:rPr>
          <w:t xml:space="preserve">, </w:t>
        </w:r>
      </w:ins>
      <w:ins w:id="573" w:author="Attila Vizhanyo" w:date="2024-01-04T12:21:00Z">
        <w:r w:rsidR="00645CE7">
          <w:rPr>
            <w:lang w:val="en-US"/>
          </w:rPr>
          <w:t>as shown in Figure 12.</w:t>
        </w:r>
      </w:ins>
    </w:p>
    <w:p w14:paraId="735503E3" w14:textId="342CA00A" w:rsidR="00711C7F" w:rsidRDefault="00711C7F" w:rsidP="003A0407">
      <w:pPr>
        <w:rPr>
          <w:ins w:id="574" w:author="Attila Vizhanyo" w:date="2024-01-04T11:31:00Z"/>
          <w:lang w:val="en-US"/>
        </w:rPr>
      </w:pPr>
      <w:ins w:id="575" w:author="Attila Vizhanyo" w:date="2024-01-04T11:28:00Z">
        <w:r>
          <w:rPr>
            <w:lang w:val="en-US"/>
          </w:rPr>
          <w:t xml:space="preserve">To represent the pattern, the program assigns a background color </w:t>
        </w:r>
      </w:ins>
      <w:ins w:id="576" w:author="Attila Vizhanyo" w:date="2024-01-04T11:29:00Z">
        <w:r w:rsidR="00494AA4">
          <w:rPr>
            <w:lang w:val="en-US"/>
          </w:rPr>
          <w:t>of eit</w:t>
        </w:r>
      </w:ins>
      <w:ins w:id="577" w:author="Attila Vizhanyo" w:date="2024-01-04T11:30:00Z">
        <w:r w:rsidR="00494AA4">
          <w:rPr>
            <w:lang w:val="en-US"/>
          </w:rPr>
          <w:t xml:space="preserve">her white or gray </w:t>
        </w:r>
      </w:ins>
      <w:ins w:id="578" w:author="Attila Vizhanyo" w:date="2024-01-04T11:28:00Z">
        <w:r>
          <w:rPr>
            <w:lang w:val="en-US"/>
          </w:rPr>
          <w:t>to the relevant squares</w:t>
        </w:r>
      </w:ins>
      <w:ins w:id="579" w:author="Attila Vizhanyo" w:date="2024-01-04T11:29:00Z">
        <w:r w:rsidR="00494AA4">
          <w:rPr>
            <w:lang w:val="en-US"/>
          </w:rPr>
          <w:t xml:space="preserve"> when the buttons are set up</w:t>
        </w:r>
      </w:ins>
      <w:ins w:id="580" w:author="Attila Vizhanyo" w:date="2024-01-04T11:30:00Z">
        <w:r w:rsidR="00404A89">
          <w:rPr>
            <w:lang w:val="en-US"/>
          </w:rPr>
          <w:t>.</w:t>
        </w:r>
      </w:ins>
    </w:p>
    <w:p w14:paraId="15CC4109" w14:textId="33594C7E" w:rsidR="00404A89" w:rsidRPr="00404A89" w:rsidRDefault="00404A89">
      <w:pPr>
        <w:shd w:val="clear" w:color="auto" w:fill="1F1F1F"/>
        <w:spacing w:after="0" w:line="270" w:lineRule="atLeast"/>
        <w:jc w:val="left"/>
        <w:rPr>
          <w:ins w:id="581" w:author="Attila Vizhanyo" w:date="2024-01-04T11:26:00Z"/>
          <w:rFonts w:ascii="Menlo" w:eastAsia="Times New Roman" w:hAnsi="Menlo" w:cs="Menlo"/>
          <w:color w:val="CCCCCC"/>
          <w:sz w:val="18"/>
          <w:szCs w:val="18"/>
          <w:lang w:val="en-CH" w:eastAsia="en-GB"/>
          <w:rPrChange w:id="582" w:author="Attila Vizhanyo" w:date="2024-01-04T11:32:00Z">
            <w:rPr>
              <w:ins w:id="583" w:author="Attila Vizhanyo" w:date="2024-01-04T11:26:00Z"/>
              <w:lang w:val="en-US"/>
            </w:rPr>
          </w:rPrChange>
        </w:rPr>
        <w:pPrChange w:id="584" w:author="Attila Vizhanyo" w:date="2024-01-04T11:32:00Z">
          <w:pPr/>
        </w:pPrChange>
      </w:pPr>
      <w:ins w:id="585" w:author="Attila Vizhanyo" w:date="2024-01-04T11:32:00Z">
        <w:r w:rsidRPr="00404A89">
          <w:rPr>
            <w:rFonts w:ascii="Menlo" w:eastAsia="Times New Roman" w:hAnsi="Menlo" w:cs="Menlo"/>
            <w:color w:val="4EC9B0"/>
            <w:sz w:val="18"/>
            <w:szCs w:val="18"/>
            <w:lang w:val="en-CH" w:eastAsia="en-GB"/>
          </w:rPr>
          <w:t>Button</w:t>
        </w:r>
        <w:r w:rsidRPr="00404A89">
          <w:rPr>
            <w:rFonts w:ascii="Menlo" w:eastAsia="Times New Roman" w:hAnsi="Menlo" w:cs="Menlo"/>
            <w:color w:val="CCCCCC"/>
            <w:sz w:val="18"/>
            <w:szCs w:val="18"/>
            <w:lang w:val="en-CH" w:eastAsia="en-GB"/>
          </w:rPr>
          <w:t>(</w:t>
        </w:r>
        <w:r w:rsidRPr="00404A89">
          <w:rPr>
            <w:rFonts w:ascii="Menlo" w:eastAsia="Times New Roman" w:hAnsi="Menlo" w:cs="Menlo"/>
            <w:color w:val="9CDCFE"/>
            <w:sz w:val="18"/>
            <w:szCs w:val="18"/>
            <w:lang w:val="en-CH" w:eastAsia="en-GB"/>
          </w:rPr>
          <w:t>tk</w:t>
        </w:r>
        <w:r w:rsidRPr="00404A89">
          <w:rPr>
            <w:rFonts w:ascii="Menlo" w:eastAsia="Times New Roman" w:hAnsi="Menlo" w:cs="Menlo"/>
            <w:color w:val="CCCCCC"/>
            <w:sz w:val="18"/>
            <w:szCs w:val="18"/>
            <w:lang w:val="en-CH" w:eastAsia="en-GB"/>
          </w:rPr>
          <w:t xml:space="preserve">, </w:t>
        </w:r>
        <w:r w:rsidRPr="00404A89">
          <w:rPr>
            <w:rFonts w:ascii="Menlo" w:eastAsia="Times New Roman" w:hAnsi="Menlo" w:cs="Menlo"/>
            <w:color w:val="9CDCFE"/>
            <w:sz w:val="18"/>
            <w:szCs w:val="18"/>
            <w:lang w:val="en-CH" w:eastAsia="en-GB"/>
          </w:rPr>
          <w:t>bg</w:t>
        </w:r>
        <w:r w:rsidRPr="00404A89">
          <w:rPr>
            <w:rFonts w:ascii="Menlo" w:eastAsia="Times New Roman" w:hAnsi="Menlo" w:cs="Menlo"/>
            <w:color w:val="D4D4D4"/>
            <w:sz w:val="18"/>
            <w:szCs w:val="18"/>
            <w:lang w:val="en-CH" w:eastAsia="en-GB"/>
          </w:rPr>
          <w:t>=</w:t>
        </w:r>
        <w:r w:rsidRPr="00404A89">
          <w:rPr>
            <w:rFonts w:ascii="Menlo" w:eastAsia="Times New Roman" w:hAnsi="Menlo" w:cs="Menlo"/>
            <w:color w:val="CE9178"/>
            <w:sz w:val="18"/>
            <w:szCs w:val="18"/>
            <w:lang w:val="en-CH" w:eastAsia="en-GB"/>
          </w:rPr>
          <w:t>'white'</w:t>
        </w:r>
        <w:r w:rsidRPr="00404A89">
          <w:rPr>
            <w:rFonts w:ascii="Menlo" w:eastAsia="Times New Roman" w:hAnsi="Menlo" w:cs="Menlo"/>
            <w:color w:val="CCCCCC"/>
            <w:sz w:val="18"/>
            <w:szCs w:val="18"/>
            <w:lang w:val="en-CH" w:eastAsia="en-GB"/>
          </w:rPr>
          <w:t xml:space="preserve">) </w:t>
        </w:r>
        <w:r w:rsidRPr="00404A89">
          <w:rPr>
            <w:rFonts w:ascii="Menlo" w:eastAsia="Times New Roman" w:hAnsi="Menlo" w:cs="Menlo"/>
            <w:color w:val="569CD6"/>
            <w:sz w:val="18"/>
            <w:szCs w:val="18"/>
            <w:lang w:val="en-CH" w:eastAsia="en-GB"/>
          </w:rPr>
          <w:t>or</w:t>
        </w:r>
        <w:r w:rsidRPr="00404A89">
          <w:rPr>
            <w:rFonts w:ascii="Menlo" w:eastAsia="Times New Roman" w:hAnsi="Menlo" w:cs="Menlo"/>
            <w:color w:val="CCCCCC"/>
            <w:sz w:val="18"/>
            <w:szCs w:val="18"/>
            <w:lang w:val="en-CH" w:eastAsia="en-GB"/>
          </w:rPr>
          <w:t xml:space="preserve"> </w:t>
        </w:r>
        <w:r w:rsidRPr="00404A89">
          <w:rPr>
            <w:rFonts w:ascii="Menlo" w:eastAsia="Times New Roman" w:hAnsi="Menlo" w:cs="Menlo"/>
            <w:color w:val="4EC9B0"/>
            <w:sz w:val="18"/>
            <w:szCs w:val="18"/>
            <w:lang w:val="en-CH" w:eastAsia="en-GB"/>
          </w:rPr>
          <w:t>Button</w:t>
        </w:r>
        <w:r w:rsidRPr="00404A89">
          <w:rPr>
            <w:rFonts w:ascii="Menlo" w:eastAsia="Times New Roman" w:hAnsi="Menlo" w:cs="Menlo"/>
            <w:color w:val="CCCCCC"/>
            <w:sz w:val="18"/>
            <w:szCs w:val="18"/>
            <w:lang w:val="en-CH" w:eastAsia="en-GB"/>
          </w:rPr>
          <w:t>(</w:t>
        </w:r>
        <w:r w:rsidRPr="00404A89">
          <w:rPr>
            <w:rFonts w:ascii="Menlo" w:eastAsia="Times New Roman" w:hAnsi="Menlo" w:cs="Menlo"/>
            <w:color w:val="9CDCFE"/>
            <w:sz w:val="18"/>
            <w:szCs w:val="18"/>
            <w:lang w:val="en-CH" w:eastAsia="en-GB"/>
          </w:rPr>
          <w:t>tk</w:t>
        </w:r>
        <w:r w:rsidRPr="00404A89">
          <w:rPr>
            <w:rFonts w:ascii="Menlo" w:eastAsia="Times New Roman" w:hAnsi="Menlo" w:cs="Menlo"/>
            <w:color w:val="CCCCCC"/>
            <w:sz w:val="18"/>
            <w:szCs w:val="18"/>
            <w:lang w:val="en-CH" w:eastAsia="en-GB"/>
          </w:rPr>
          <w:t xml:space="preserve">, </w:t>
        </w:r>
        <w:r w:rsidRPr="00404A89">
          <w:rPr>
            <w:rFonts w:ascii="Menlo" w:eastAsia="Times New Roman" w:hAnsi="Menlo" w:cs="Menlo"/>
            <w:color w:val="9CDCFE"/>
            <w:sz w:val="18"/>
            <w:szCs w:val="18"/>
            <w:lang w:val="en-CH" w:eastAsia="en-GB"/>
          </w:rPr>
          <w:t>bg</w:t>
        </w:r>
        <w:r w:rsidRPr="00404A89">
          <w:rPr>
            <w:rFonts w:ascii="Menlo" w:eastAsia="Times New Roman" w:hAnsi="Menlo" w:cs="Menlo"/>
            <w:color w:val="D4D4D4"/>
            <w:sz w:val="18"/>
            <w:szCs w:val="18"/>
            <w:lang w:val="en-CH" w:eastAsia="en-GB"/>
          </w:rPr>
          <w:t>=</w:t>
        </w:r>
        <w:r w:rsidRPr="00404A89">
          <w:rPr>
            <w:rFonts w:ascii="Menlo" w:eastAsia="Times New Roman" w:hAnsi="Menlo" w:cs="Menlo"/>
            <w:color w:val="CE9178"/>
            <w:sz w:val="18"/>
            <w:szCs w:val="18"/>
            <w:lang w:val="en-CH" w:eastAsia="en-GB"/>
          </w:rPr>
          <w:t>'grey'</w:t>
        </w:r>
        <w:r w:rsidRPr="00404A89">
          <w:rPr>
            <w:rFonts w:ascii="Menlo" w:eastAsia="Times New Roman" w:hAnsi="Menlo" w:cs="Menlo"/>
            <w:color w:val="CCCCCC"/>
            <w:sz w:val="18"/>
            <w:szCs w:val="18"/>
            <w:lang w:val="en-CH" w:eastAsia="en-GB"/>
          </w:rPr>
          <w:t>)</w:t>
        </w:r>
      </w:ins>
    </w:p>
    <w:p w14:paraId="7E3D3870" w14:textId="620E3403" w:rsidR="003A0407" w:rsidRPr="00F50238" w:rsidDel="00711C7F" w:rsidRDefault="003A0407">
      <w:pPr>
        <w:rPr>
          <w:del w:id="586" w:author="Attila Vizhanyo" w:date="2024-01-04T11:29:00Z"/>
          <w:lang w:val="en-US"/>
          <w:rPrChange w:id="587" w:author="Attila Vizhanyo" w:date="2024-01-04T10:22:00Z">
            <w:rPr>
              <w:del w:id="588" w:author="Attila Vizhanyo" w:date="2024-01-04T11:29:00Z"/>
              <w:highlight w:val="yellow"/>
              <w:lang w:val="en-US"/>
            </w:rPr>
          </w:rPrChange>
        </w:rPr>
      </w:pPr>
    </w:p>
    <w:p w14:paraId="1CF14B2F" w14:textId="77777777" w:rsidR="00002675" w:rsidRDefault="00002675" w:rsidP="00645CE7">
      <w:pPr>
        <w:jc w:val="center"/>
      </w:pPr>
      <w:r>
        <w:rPr>
          <w:noProof/>
          <w:lang w:val="en-US"/>
        </w:rPr>
        <w:drawing>
          <wp:inline distT="0" distB="0" distL="0" distR="0" wp14:anchorId="20CC0374" wp14:editId="14AFB8F7">
            <wp:extent cx="2780436" cy="2592000"/>
            <wp:effectExtent l="0" t="0" r="1270" b="0"/>
            <wp:docPr id="5229061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06196" name="Picture 1"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l="526" t="896" r="1587" b="1880"/>
                    <a:stretch/>
                  </pic:blipFill>
                  <pic:spPr bwMode="auto">
                    <a:xfrm>
                      <a:off x="0" y="0"/>
                      <a:ext cx="2780436" cy="2592000"/>
                    </a:xfrm>
                    <a:prstGeom prst="rect">
                      <a:avLst/>
                    </a:prstGeom>
                    <a:ln>
                      <a:noFill/>
                    </a:ln>
                    <a:extLst>
                      <a:ext uri="{53640926-AAD7-44D8-BBD7-CCE9431645EC}">
                        <a14:shadowObscured xmlns:a14="http://schemas.microsoft.com/office/drawing/2010/main"/>
                      </a:ext>
                    </a:extLst>
                  </pic:spPr>
                </pic:pic>
              </a:graphicData>
            </a:graphic>
          </wp:inline>
        </w:drawing>
      </w:r>
    </w:p>
    <w:p w14:paraId="21FDAE4C" w14:textId="562473CA" w:rsidR="00002675" w:rsidRDefault="00002675" w:rsidP="00002675">
      <w:pPr>
        <w:pStyle w:val="Caption"/>
        <w:jc w:val="center"/>
        <w:rPr>
          <w:lang w:val="en-US"/>
        </w:rPr>
      </w:pPr>
      <w:bookmarkStart w:id="589" w:name="_Toc155256876"/>
      <w:r w:rsidRPr="0044187F">
        <w:rPr>
          <w:lang w:val="en-US"/>
        </w:rPr>
        <w:t xml:space="preserve">Figure </w:t>
      </w:r>
      <w:r>
        <w:fldChar w:fldCharType="begin"/>
      </w:r>
      <w:r w:rsidRPr="0044187F">
        <w:rPr>
          <w:lang w:val="en-US"/>
        </w:rPr>
        <w:instrText xml:space="preserve"> SEQ Figure \* ARABIC </w:instrText>
      </w:r>
      <w:r>
        <w:fldChar w:fldCharType="separate"/>
      </w:r>
      <w:ins w:id="590" w:author="Attila Vizhanyo" w:date="2024-01-04T11:49:00Z">
        <w:r w:rsidR="00BB26BF">
          <w:rPr>
            <w:noProof/>
            <w:lang w:val="en-US"/>
          </w:rPr>
          <w:t>12</w:t>
        </w:r>
      </w:ins>
      <w:del w:id="591" w:author="Attila Vizhanyo" w:date="2024-01-04T10:21:00Z">
        <w:r w:rsidR="0044187F" w:rsidDel="00F50238">
          <w:rPr>
            <w:noProof/>
            <w:lang w:val="en-US"/>
          </w:rPr>
          <w:delText>9</w:delText>
        </w:r>
      </w:del>
      <w:r>
        <w:fldChar w:fldCharType="end"/>
      </w:r>
      <w:r w:rsidRPr="0044187F">
        <w:rPr>
          <w:lang w:val="en-US"/>
        </w:rPr>
        <w:t xml:space="preserve"> C</w:t>
      </w:r>
      <w:r w:rsidR="0044187F" w:rsidRPr="0044187F">
        <w:rPr>
          <w:lang w:val="en-US"/>
        </w:rPr>
        <w:t>hess board set up by buttons</w:t>
      </w:r>
      <w:bookmarkEnd w:id="589"/>
    </w:p>
    <w:p w14:paraId="22F9A2B6" w14:textId="37891BD6" w:rsidR="003A0407" w:rsidRDefault="003A0407" w:rsidP="009E1174">
      <w:pPr>
        <w:pStyle w:val="Heading3"/>
        <w:rPr>
          <w:lang w:val="en-US"/>
        </w:rPr>
      </w:pPr>
      <w:bookmarkStart w:id="592" w:name="_Toc155256840"/>
      <w:r>
        <w:rPr>
          <w:lang w:val="en-US"/>
        </w:rPr>
        <w:t>Update screen before the move</w:t>
      </w:r>
      <w:bookmarkEnd w:id="592"/>
    </w:p>
    <w:p w14:paraId="7ABA40D0" w14:textId="47A60FEE" w:rsidR="002E05BD" w:rsidRPr="002E05BD" w:rsidRDefault="002E05BD" w:rsidP="002E05BD">
      <w:pPr>
        <w:rPr>
          <w:lang w:val="en-US"/>
        </w:rPr>
      </w:pPr>
      <w:r>
        <w:rPr>
          <w:lang w:val="en-US"/>
        </w:rPr>
        <w:t xml:space="preserve">The program displays the possible moves of the selected piece so that the player can see which moves are available for that piece. The available moves are visualized by placing green </w:t>
      </w:r>
      <w:r>
        <w:rPr>
          <w:lang w:val="en-US"/>
        </w:rPr>
        <w:lastRenderedPageBreak/>
        <w:t>dots on each valid target square. This is implemented by setting the text of the buttons representing the valid target squares with the Unicode character of the dot.</w:t>
      </w:r>
    </w:p>
    <w:p w14:paraId="67890916" w14:textId="4867B81C" w:rsidR="005E2103" w:rsidRPr="00C03B2B" w:rsidRDefault="00F16D7D" w:rsidP="009E1174">
      <w:pPr>
        <w:pStyle w:val="Heading3"/>
        <w:rPr>
          <w:lang w:val="en-US"/>
        </w:rPr>
      </w:pPr>
      <w:bookmarkStart w:id="593" w:name="_Toc155256841"/>
      <w:r w:rsidRPr="00C03B2B">
        <w:rPr>
          <w:lang w:val="en-US"/>
        </w:rPr>
        <w:t>Update</w:t>
      </w:r>
      <w:r w:rsidR="003A0407">
        <w:rPr>
          <w:lang w:val="en-US"/>
        </w:rPr>
        <w:t xml:space="preserve"> screen</w:t>
      </w:r>
      <w:r w:rsidRPr="00C03B2B">
        <w:rPr>
          <w:lang w:val="en-US"/>
        </w:rPr>
        <w:t xml:space="preserve"> after </w:t>
      </w:r>
      <w:r w:rsidR="003A0407">
        <w:rPr>
          <w:lang w:val="en-US"/>
        </w:rPr>
        <w:t>the</w:t>
      </w:r>
      <w:r w:rsidRPr="00C03B2B">
        <w:rPr>
          <w:lang w:val="en-US"/>
        </w:rPr>
        <w:t xml:space="preserve"> move</w:t>
      </w:r>
      <w:bookmarkEnd w:id="593"/>
    </w:p>
    <w:p w14:paraId="6707A997" w14:textId="77777777" w:rsidR="002E05BD" w:rsidRDefault="002E05BD" w:rsidP="002E05BD">
      <w:pPr>
        <w:rPr>
          <w:lang w:val="en-US"/>
        </w:rPr>
      </w:pPr>
      <w:r>
        <w:rPr>
          <w:lang w:val="en-US"/>
        </w:rPr>
        <w:t>After the move has been validated, the selected piece is moved to the target square, and the program displays the updated board. Displaying the move is implemented in two steps:</w:t>
      </w:r>
    </w:p>
    <w:p w14:paraId="2C01F55A" w14:textId="77777777" w:rsidR="002E05BD" w:rsidRDefault="002E05BD" w:rsidP="002E05BD">
      <w:pPr>
        <w:pStyle w:val="ListParagraph"/>
        <w:numPr>
          <w:ilvl w:val="0"/>
          <w:numId w:val="7"/>
        </w:numPr>
        <w:rPr>
          <w:lang w:val="en-US"/>
        </w:rPr>
      </w:pPr>
      <w:r>
        <w:rPr>
          <w:lang w:val="en-US"/>
        </w:rPr>
        <w:t xml:space="preserve">Clear the text of the button representing the source square (where the piece is moving away from) </w:t>
      </w:r>
    </w:p>
    <w:p w14:paraId="622E3BF5" w14:textId="77777777" w:rsidR="002E05BD" w:rsidRPr="00817B72" w:rsidRDefault="002E05BD" w:rsidP="002E05BD">
      <w:pPr>
        <w:pStyle w:val="ListParagraph"/>
        <w:numPr>
          <w:ilvl w:val="0"/>
          <w:numId w:val="7"/>
        </w:numPr>
        <w:rPr>
          <w:lang w:val="en-US"/>
        </w:rPr>
      </w:pPr>
      <w:r>
        <w:rPr>
          <w:lang w:val="en-US"/>
        </w:rPr>
        <w:t>Set the text of the button with the figure symbol representing the target square (where the piece is moving to)</w:t>
      </w:r>
    </w:p>
    <w:p w14:paraId="3B0788B1" w14:textId="6DDB6394" w:rsidR="009E1174" w:rsidRPr="00C03B2B" w:rsidDel="00711C7F" w:rsidRDefault="002E05BD" w:rsidP="009E1174">
      <w:pPr>
        <w:rPr>
          <w:del w:id="594" w:author="Attila Vizhanyo" w:date="2024-01-04T11:26:00Z"/>
          <w:lang w:val="en-US"/>
        </w:rPr>
      </w:pPr>
      <w:r w:rsidRPr="00C03B2B">
        <w:rPr>
          <w:lang w:val="en-US"/>
        </w:rPr>
        <w:t xml:space="preserve">It is necessary to </w:t>
      </w:r>
      <w:r>
        <w:rPr>
          <w:lang w:val="en-US"/>
        </w:rPr>
        <w:t>save the text of the source button when the user selects a piece,</w:t>
      </w:r>
      <w:r w:rsidRPr="00C03B2B">
        <w:rPr>
          <w:lang w:val="en-US"/>
        </w:rPr>
        <w:t xml:space="preserve"> </w:t>
      </w:r>
      <w:r>
        <w:rPr>
          <w:lang w:val="en-US"/>
        </w:rPr>
        <w:t xml:space="preserve">so that the program can reference this text in the second step when setting the text of the target button. The program saves this text in a dedicated program variable, </w:t>
      </w:r>
      <w:r w:rsidRPr="00693198">
        <w:rPr>
          <w:highlight w:val="yellow"/>
          <w:lang w:val="en-US"/>
        </w:rPr>
        <w:t>called…</w:t>
      </w:r>
      <w:r>
        <w:rPr>
          <w:lang w:val="en-US"/>
        </w:rPr>
        <w:t xml:space="preserve"> </w:t>
      </w:r>
    </w:p>
    <w:p w14:paraId="2FC63C6B" w14:textId="77777777" w:rsidR="005E2103" w:rsidRPr="00C03B2B" w:rsidRDefault="005E2103">
      <w:pPr>
        <w:rPr>
          <w:lang w:val="en-US"/>
        </w:rPr>
        <w:pPrChange w:id="595" w:author="Attila Vizhanyo" w:date="2024-01-04T11:26:00Z">
          <w:pPr>
            <w:pStyle w:val="Heading3"/>
            <w:numPr>
              <w:ilvl w:val="0"/>
              <w:numId w:val="0"/>
            </w:numPr>
            <w:ind w:left="0" w:firstLine="0"/>
          </w:pPr>
        </w:pPrChange>
      </w:pPr>
    </w:p>
    <w:p w14:paraId="0811D3A7" w14:textId="77777777" w:rsidR="009E1174" w:rsidRPr="00C03B2B" w:rsidRDefault="005E2103" w:rsidP="005E2103">
      <w:pPr>
        <w:pStyle w:val="Heading2"/>
        <w:rPr>
          <w:lang w:val="en-US"/>
        </w:rPr>
      </w:pPr>
      <w:bookmarkStart w:id="596" w:name="_Toc155256842"/>
      <w:r w:rsidRPr="00C03B2B">
        <w:rPr>
          <w:lang w:val="en-US"/>
        </w:rPr>
        <w:t>Function catalog</w:t>
      </w:r>
      <w:bookmarkEnd w:id="596"/>
    </w:p>
    <w:p w14:paraId="18811BEA" w14:textId="3E1AFF87" w:rsidR="009E1174" w:rsidRPr="00005D34" w:rsidRDefault="00F1046D" w:rsidP="00005D34">
      <w:pPr>
        <w:rPr>
          <w:lang w:val="en-US" w:eastAsia="en-GB"/>
        </w:rPr>
      </w:pPr>
      <w:r w:rsidRPr="00F1046D">
        <w:rPr>
          <w:rFonts w:ascii="&quot;" w:hAnsi="&quot;"/>
          <w:lang w:val="en-US"/>
        </w:rPr>
        <w:t>„</w:t>
      </w:r>
      <w:r w:rsidR="009E1174" w:rsidRPr="00005D34">
        <w:rPr>
          <w:lang w:val="en-US" w:eastAsia="en-GB"/>
        </w:rPr>
        <w:t>A function is a block of code which only runs when it is called.</w:t>
      </w:r>
      <w:r w:rsidR="009E1174" w:rsidRPr="00C03B2B">
        <w:rPr>
          <w:lang w:val="en-US" w:eastAsia="en-GB"/>
        </w:rPr>
        <w:t xml:space="preserve"> </w:t>
      </w:r>
      <w:r w:rsidR="009E1174" w:rsidRPr="00005D34">
        <w:rPr>
          <w:lang w:val="en-US" w:eastAsia="en-GB"/>
        </w:rPr>
        <w:t>You can pass data, known as parameters, into a function. A function can return data as a result.</w:t>
      </w:r>
      <w:r>
        <w:rPr>
          <w:lang w:val="en-US" w:eastAsia="en-GB"/>
        </w:rPr>
        <w:t>”</w:t>
      </w:r>
      <w:sdt>
        <w:sdtPr>
          <w:rPr>
            <w:lang w:val="en-US" w:eastAsia="en-GB"/>
          </w:rPr>
          <w:id w:val="-850339495"/>
          <w:citation/>
        </w:sdtPr>
        <w:sdtContent>
          <w:r w:rsidR="009E1174" w:rsidRPr="00005D34">
            <w:rPr>
              <w:lang w:val="en-US" w:eastAsia="en-GB"/>
            </w:rPr>
            <w:fldChar w:fldCharType="begin"/>
          </w:r>
          <w:r w:rsidR="00D67E74">
            <w:rPr>
              <w:lang w:val="en-US" w:eastAsia="en-GB"/>
            </w:rPr>
            <w:instrText xml:space="preserve">CITATION W3S1 \l 4108 </w:instrText>
          </w:r>
          <w:r w:rsidR="009E1174" w:rsidRPr="00005D34">
            <w:rPr>
              <w:lang w:val="en-US" w:eastAsia="en-GB"/>
            </w:rPr>
            <w:fldChar w:fldCharType="separate"/>
          </w:r>
          <w:ins w:id="597" w:author="Attila Vizhanyo" w:date="2024-01-04T10:33:00Z">
            <w:r w:rsidR="00632C07">
              <w:rPr>
                <w:noProof/>
                <w:lang w:val="en-US" w:eastAsia="en-GB"/>
              </w:rPr>
              <w:t xml:space="preserve"> </w:t>
            </w:r>
            <w:r w:rsidR="00632C07" w:rsidRPr="00632C07">
              <w:rPr>
                <w:noProof/>
                <w:lang w:val="en-US" w:eastAsia="en-GB"/>
                <w:rPrChange w:id="598" w:author="Attila Vizhanyo" w:date="2024-01-04T10:33:00Z">
                  <w:rPr>
                    <w:lang w:val="fr-CH"/>
                  </w:rPr>
                </w:rPrChange>
              </w:rPr>
              <w:t>(Data, Python Functions, s.d.)</w:t>
            </w:r>
          </w:ins>
          <w:del w:id="599" w:author="Attila Vizhanyo" w:date="2024-01-04T10:33:00Z">
            <w:r w:rsidR="00D67E74" w:rsidDel="00632C07">
              <w:rPr>
                <w:noProof/>
                <w:lang w:val="en-US" w:eastAsia="en-GB"/>
              </w:rPr>
              <w:delText xml:space="preserve"> </w:delText>
            </w:r>
            <w:r w:rsidR="00D67E74" w:rsidRPr="00D67E74" w:rsidDel="00632C07">
              <w:rPr>
                <w:noProof/>
                <w:lang w:val="en-US" w:eastAsia="en-GB"/>
              </w:rPr>
              <w:delText>(Data, Python Functions, s.d.)</w:delText>
            </w:r>
          </w:del>
          <w:r w:rsidR="009E1174" w:rsidRPr="00005D34">
            <w:rPr>
              <w:lang w:val="en-US" w:eastAsia="en-GB"/>
            </w:rPr>
            <w:fldChar w:fldCharType="end"/>
          </w:r>
        </w:sdtContent>
      </w:sdt>
    </w:p>
    <w:tbl>
      <w:tblPr>
        <w:tblStyle w:val="GridTable4-Accent1"/>
        <w:tblW w:w="0" w:type="auto"/>
        <w:tblLook w:val="04A0" w:firstRow="1" w:lastRow="0" w:firstColumn="1" w:lastColumn="0" w:noHBand="0" w:noVBand="1"/>
      </w:tblPr>
      <w:tblGrid>
        <w:gridCol w:w="4530"/>
        <w:gridCol w:w="4531"/>
      </w:tblGrid>
      <w:tr w:rsidR="00FA1AAC" w14:paraId="1CAC760D" w14:textId="77777777" w:rsidTr="0097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994BFF4" w14:textId="3D5100F3" w:rsidR="00FA1AAC" w:rsidRDefault="00FA1AAC" w:rsidP="00005D34">
            <w:pPr>
              <w:rPr>
                <w:lang w:val="en-US" w:eastAsia="en-GB"/>
              </w:rPr>
            </w:pPr>
            <w:r>
              <w:rPr>
                <w:lang w:val="en-US" w:eastAsia="en-GB"/>
              </w:rPr>
              <w:t>Function Name</w:t>
            </w:r>
          </w:p>
        </w:tc>
        <w:tc>
          <w:tcPr>
            <w:tcW w:w="0" w:type="dxa"/>
          </w:tcPr>
          <w:p w14:paraId="5A94E1EF" w14:textId="3CDDE3DC" w:rsidR="00FA1AAC" w:rsidRDefault="00FA1AAC" w:rsidP="00005D34">
            <w:pPr>
              <w:cnfStyle w:val="100000000000" w:firstRow="1" w:lastRow="0" w:firstColumn="0" w:lastColumn="0" w:oddVBand="0" w:evenVBand="0" w:oddHBand="0" w:evenHBand="0" w:firstRowFirstColumn="0" w:firstRowLastColumn="0" w:lastRowFirstColumn="0" w:lastRowLastColumn="0"/>
              <w:rPr>
                <w:lang w:val="en-US" w:eastAsia="en-GB"/>
              </w:rPr>
            </w:pPr>
            <w:r>
              <w:rPr>
                <w:lang w:val="en-US" w:eastAsia="en-GB"/>
              </w:rPr>
              <w:t>Description</w:t>
            </w:r>
          </w:p>
        </w:tc>
      </w:tr>
      <w:tr w:rsidR="00FA1AAC" w14:paraId="78E238D9" w14:textId="77777777" w:rsidTr="0097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F399D9A" w14:textId="40CB2101" w:rsidR="00FA1AAC" w:rsidRDefault="00FA1AAC" w:rsidP="00005D34">
            <w:pPr>
              <w:rPr>
                <w:lang w:val="en-US" w:eastAsia="en-GB"/>
              </w:rPr>
            </w:pPr>
            <w:r w:rsidRPr="00005D34">
              <w:rPr>
                <w:lang w:val="en-US" w:eastAsia="en-GB"/>
              </w:rPr>
              <w:t>btnClick</w:t>
            </w:r>
          </w:p>
        </w:tc>
        <w:tc>
          <w:tcPr>
            <w:tcW w:w="0" w:type="dxa"/>
          </w:tcPr>
          <w:p w14:paraId="005FDE5D" w14:textId="77777777" w:rsidR="00FA1AAC" w:rsidRDefault="00FA1AAC" w:rsidP="00005D34">
            <w:pPr>
              <w:cnfStyle w:val="000000100000" w:firstRow="0" w:lastRow="0" w:firstColumn="0" w:lastColumn="0" w:oddVBand="0" w:evenVBand="0" w:oddHBand="1" w:evenHBand="0" w:firstRowFirstColumn="0" w:firstRowLastColumn="0" w:lastRowFirstColumn="0" w:lastRowLastColumn="0"/>
              <w:rPr>
                <w:lang w:val="en-US" w:eastAsia="en-GB"/>
              </w:rPr>
            </w:pPr>
          </w:p>
        </w:tc>
      </w:tr>
      <w:tr w:rsidR="00FA1AAC" w:rsidRPr="003A5247" w14:paraId="31EA6CCE" w14:textId="77777777" w:rsidTr="0097467F">
        <w:tc>
          <w:tcPr>
            <w:cnfStyle w:val="001000000000" w:firstRow="0" w:lastRow="0" w:firstColumn="1" w:lastColumn="0" w:oddVBand="0" w:evenVBand="0" w:oddHBand="0" w:evenHBand="0" w:firstRowFirstColumn="0" w:firstRowLastColumn="0" w:lastRowFirstColumn="0" w:lastRowLastColumn="0"/>
            <w:tcW w:w="0" w:type="dxa"/>
          </w:tcPr>
          <w:p w14:paraId="19ABDD57" w14:textId="5EC7D770" w:rsidR="00FA1AAC" w:rsidRDefault="00FA1AAC" w:rsidP="00005D34">
            <w:pPr>
              <w:rPr>
                <w:lang w:val="en-US" w:eastAsia="en-GB"/>
              </w:rPr>
            </w:pPr>
            <w:r w:rsidRPr="00005D34">
              <w:rPr>
                <w:lang w:val="en-US" w:eastAsia="en-GB"/>
              </w:rPr>
              <w:t>undo_coloring</w:t>
            </w:r>
          </w:p>
        </w:tc>
        <w:tc>
          <w:tcPr>
            <w:tcW w:w="0" w:type="dxa"/>
          </w:tcPr>
          <w:p w14:paraId="799CE62F" w14:textId="77777777" w:rsidR="00FA1AAC" w:rsidRPr="00005D34" w:rsidRDefault="00FA1AAC" w:rsidP="00FA1AAC">
            <w:pPr>
              <w:cnfStyle w:val="000000000000" w:firstRow="0" w:lastRow="0" w:firstColumn="0" w:lastColumn="0" w:oddVBand="0" w:evenVBand="0" w:oddHBand="0" w:evenHBand="0" w:firstRowFirstColumn="0" w:firstRowLastColumn="0" w:lastRowFirstColumn="0" w:lastRowLastColumn="0"/>
              <w:rPr>
                <w:lang w:val="en-US" w:eastAsia="en-GB"/>
              </w:rPr>
            </w:pPr>
            <w:r w:rsidRPr="00005D34">
              <w:rPr>
                <w:lang w:val="en-US" w:eastAsia="en-GB"/>
              </w:rPr>
              <w:t>Inverts the highlighting of squares that can be moved to when a figure is selected.</w:t>
            </w:r>
          </w:p>
          <w:p w14:paraId="715701BC" w14:textId="77777777" w:rsidR="00FA1AAC" w:rsidRDefault="00FA1AAC" w:rsidP="00005D34">
            <w:pPr>
              <w:cnfStyle w:val="000000000000" w:firstRow="0" w:lastRow="0" w:firstColumn="0" w:lastColumn="0" w:oddVBand="0" w:evenVBand="0" w:oddHBand="0" w:evenHBand="0" w:firstRowFirstColumn="0" w:firstRowLastColumn="0" w:lastRowFirstColumn="0" w:lastRowLastColumn="0"/>
              <w:rPr>
                <w:lang w:val="en-US" w:eastAsia="en-GB"/>
              </w:rPr>
            </w:pPr>
          </w:p>
        </w:tc>
      </w:tr>
      <w:tr w:rsidR="00202812" w:rsidRPr="00E30733" w14:paraId="0E7F74F6" w14:textId="77777777" w:rsidTr="0097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F3FE977" w14:textId="473BD920" w:rsidR="00202812" w:rsidRPr="00005D34" w:rsidRDefault="00202812" w:rsidP="00005D34">
            <w:pPr>
              <w:rPr>
                <w:lang w:val="en-US" w:eastAsia="en-GB"/>
              </w:rPr>
            </w:pPr>
            <w:r>
              <w:rPr>
                <w:lang w:val="en-US" w:eastAsia="en-GB"/>
              </w:rPr>
              <w:t>btnClick</w:t>
            </w:r>
          </w:p>
        </w:tc>
        <w:tc>
          <w:tcPr>
            <w:tcW w:w="0" w:type="dxa"/>
          </w:tcPr>
          <w:p w14:paraId="71EC3A24" w14:textId="77777777" w:rsidR="00202812" w:rsidRPr="00005D34" w:rsidRDefault="00202812" w:rsidP="00FA1AAC">
            <w:pPr>
              <w:cnfStyle w:val="000000100000" w:firstRow="0" w:lastRow="0" w:firstColumn="0" w:lastColumn="0" w:oddVBand="0" w:evenVBand="0" w:oddHBand="1" w:evenHBand="0" w:firstRowFirstColumn="0" w:firstRowLastColumn="0" w:lastRowFirstColumn="0" w:lastRowLastColumn="0"/>
              <w:rPr>
                <w:lang w:val="en-US" w:eastAsia="en-GB"/>
              </w:rPr>
            </w:pPr>
          </w:p>
        </w:tc>
      </w:tr>
      <w:tr w:rsidR="00FA1AAC" w14:paraId="7081ED70" w14:textId="77777777" w:rsidTr="0097467F">
        <w:tc>
          <w:tcPr>
            <w:cnfStyle w:val="001000000000" w:firstRow="0" w:lastRow="0" w:firstColumn="1" w:lastColumn="0" w:oddVBand="0" w:evenVBand="0" w:oddHBand="0" w:evenHBand="0" w:firstRowFirstColumn="0" w:firstRowLastColumn="0" w:lastRowFirstColumn="0" w:lastRowLastColumn="0"/>
            <w:tcW w:w="0" w:type="dxa"/>
          </w:tcPr>
          <w:p w14:paraId="095CD6B5" w14:textId="67D46A32" w:rsidR="00FA1AAC" w:rsidRDefault="00FA1AAC" w:rsidP="00005D34">
            <w:pPr>
              <w:rPr>
                <w:lang w:val="en-US" w:eastAsia="en-GB"/>
              </w:rPr>
            </w:pPr>
            <w:r w:rsidRPr="00005D34">
              <w:rPr>
                <w:lang w:val="en-US" w:eastAsia="en-GB"/>
              </w:rPr>
              <w:t>btnID</w:t>
            </w:r>
          </w:p>
        </w:tc>
        <w:tc>
          <w:tcPr>
            <w:tcW w:w="0" w:type="dxa"/>
          </w:tcPr>
          <w:p w14:paraId="49A59640" w14:textId="77777777" w:rsidR="00FA1AAC" w:rsidRDefault="00FA1AAC" w:rsidP="00005D34">
            <w:pPr>
              <w:cnfStyle w:val="000000000000" w:firstRow="0" w:lastRow="0" w:firstColumn="0" w:lastColumn="0" w:oddVBand="0" w:evenVBand="0" w:oddHBand="0" w:evenHBand="0" w:firstRowFirstColumn="0" w:firstRowLastColumn="0" w:lastRowFirstColumn="0" w:lastRowLastColumn="0"/>
              <w:rPr>
                <w:lang w:val="en-US" w:eastAsia="en-GB"/>
              </w:rPr>
            </w:pPr>
          </w:p>
        </w:tc>
      </w:tr>
      <w:tr w:rsidR="00202812" w:rsidRPr="003A5247" w14:paraId="66E6FA96" w14:textId="77777777" w:rsidTr="00202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37ED9DF" w14:textId="528D15AD" w:rsidR="00FA1AAC" w:rsidRDefault="00FA1AAC" w:rsidP="00005D34">
            <w:pPr>
              <w:rPr>
                <w:lang w:val="en-US" w:eastAsia="en-GB"/>
              </w:rPr>
            </w:pPr>
            <w:r w:rsidRPr="00005D34">
              <w:rPr>
                <w:lang w:val="en-US" w:eastAsia="en-GB"/>
              </w:rPr>
              <w:t>main</w:t>
            </w:r>
          </w:p>
        </w:tc>
        <w:tc>
          <w:tcPr>
            <w:tcW w:w="0" w:type="dxa"/>
          </w:tcPr>
          <w:p w14:paraId="74792756" w14:textId="25350CE9" w:rsidR="00FA1AAC" w:rsidRDefault="00FA1AAC" w:rsidP="00005D34">
            <w:pPr>
              <w:cnfStyle w:val="000000100000" w:firstRow="0" w:lastRow="0" w:firstColumn="0" w:lastColumn="0" w:oddVBand="0" w:evenVBand="0" w:oddHBand="1" w:evenHBand="0" w:firstRowFirstColumn="0" w:firstRowLastColumn="0" w:lastRowFirstColumn="0" w:lastRowLastColumn="0"/>
              <w:rPr>
                <w:lang w:val="en-US" w:eastAsia="en-GB"/>
              </w:rPr>
            </w:pPr>
            <w:r w:rsidRPr="00005D34">
              <w:rPr>
                <w:lang w:val="en-US" w:eastAsia="en-GB"/>
              </w:rPr>
              <w:t>Regulates the entire process of the chess program, besides setting up variables, buttons and the pieces.</w:t>
            </w:r>
          </w:p>
        </w:tc>
      </w:tr>
      <w:tr w:rsidR="002A71A0" w14:paraId="0ABCB7F7" w14:textId="77777777" w:rsidTr="0097467F">
        <w:tc>
          <w:tcPr>
            <w:cnfStyle w:val="001000000000" w:firstRow="0" w:lastRow="0" w:firstColumn="1" w:lastColumn="0" w:oddVBand="0" w:evenVBand="0" w:oddHBand="0" w:evenHBand="0" w:firstRowFirstColumn="0" w:firstRowLastColumn="0" w:lastRowFirstColumn="0" w:lastRowLastColumn="0"/>
            <w:tcW w:w="4530" w:type="dxa"/>
          </w:tcPr>
          <w:p w14:paraId="40BED467" w14:textId="245EB552" w:rsidR="002A71A0" w:rsidRPr="00005D34" w:rsidRDefault="002A71A0" w:rsidP="002A71A0">
            <w:pPr>
              <w:rPr>
                <w:lang w:val="en-US" w:eastAsia="en-GB"/>
              </w:rPr>
            </w:pPr>
            <w:r>
              <w:rPr>
                <w:lang w:val="en-US" w:eastAsia="en-GB"/>
              </w:rPr>
              <w:t>update_position</w:t>
            </w:r>
          </w:p>
        </w:tc>
        <w:tc>
          <w:tcPr>
            <w:tcW w:w="4531" w:type="dxa"/>
          </w:tcPr>
          <w:p w14:paraId="73E747DC" w14:textId="77777777" w:rsidR="002A71A0" w:rsidRPr="00005D34" w:rsidRDefault="002A71A0" w:rsidP="002A71A0">
            <w:pPr>
              <w:cnfStyle w:val="000000000000" w:firstRow="0" w:lastRow="0" w:firstColumn="0" w:lastColumn="0" w:oddVBand="0" w:evenVBand="0" w:oddHBand="0" w:evenHBand="0" w:firstRowFirstColumn="0" w:firstRowLastColumn="0" w:lastRowFirstColumn="0" w:lastRowLastColumn="0"/>
              <w:rPr>
                <w:lang w:val="en-US" w:eastAsia="en-GB"/>
              </w:rPr>
            </w:pPr>
          </w:p>
        </w:tc>
      </w:tr>
      <w:tr w:rsidR="002A71A0" w:rsidRPr="003A5247" w14:paraId="6C435D03" w14:textId="77777777" w:rsidTr="0097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EA2792" w14:textId="605ECBFA" w:rsidR="002A71A0" w:rsidRPr="00005D34" w:rsidRDefault="002A71A0" w:rsidP="002A71A0">
            <w:pPr>
              <w:rPr>
                <w:lang w:val="en-US" w:eastAsia="en-GB"/>
              </w:rPr>
            </w:pPr>
            <w:r>
              <w:rPr>
                <w:lang w:val="en-US" w:eastAsia="en-GB"/>
              </w:rPr>
              <w:t>convert_to_figure_position</w:t>
            </w:r>
          </w:p>
        </w:tc>
        <w:tc>
          <w:tcPr>
            <w:tcW w:w="4531" w:type="dxa"/>
          </w:tcPr>
          <w:p w14:paraId="25FCBF4B" w14:textId="2CAF94CF" w:rsidR="002A71A0" w:rsidRPr="00005D34" w:rsidRDefault="005661F0" w:rsidP="002A71A0">
            <w:pPr>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S</w:t>
            </w:r>
            <w:r w:rsidR="00202812">
              <w:rPr>
                <w:lang w:val="en-US" w:eastAsia="en-GB"/>
              </w:rPr>
              <w:t>ubtracts one from the row and column of the coordinate</w:t>
            </w:r>
          </w:p>
        </w:tc>
      </w:tr>
      <w:tr w:rsidR="002A71A0" w14:paraId="53583F6E" w14:textId="77777777" w:rsidTr="0097467F">
        <w:tc>
          <w:tcPr>
            <w:cnfStyle w:val="001000000000" w:firstRow="0" w:lastRow="0" w:firstColumn="1" w:lastColumn="0" w:oddVBand="0" w:evenVBand="0" w:oddHBand="0" w:evenHBand="0" w:firstRowFirstColumn="0" w:firstRowLastColumn="0" w:lastRowFirstColumn="0" w:lastRowLastColumn="0"/>
            <w:tcW w:w="4530" w:type="dxa"/>
          </w:tcPr>
          <w:p w14:paraId="6F5421D7" w14:textId="7DCD0A61" w:rsidR="002A71A0" w:rsidRPr="00005D34" w:rsidRDefault="002A71A0" w:rsidP="002A71A0">
            <w:pPr>
              <w:rPr>
                <w:lang w:val="en-US" w:eastAsia="en-GB"/>
              </w:rPr>
            </w:pPr>
            <w:r>
              <w:rPr>
                <w:lang w:val="en-US" w:eastAsia="en-GB"/>
              </w:rPr>
              <w:t>check_if_move_legit</w:t>
            </w:r>
          </w:p>
        </w:tc>
        <w:tc>
          <w:tcPr>
            <w:tcW w:w="4531" w:type="dxa"/>
          </w:tcPr>
          <w:p w14:paraId="09A32893" w14:textId="77777777" w:rsidR="002A71A0" w:rsidRPr="00005D34" w:rsidRDefault="002A71A0" w:rsidP="002A71A0">
            <w:pPr>
              <w:cnfStyle w:val="000000000000" w:firstRow="0" w:lastRow="0" w:firstColumn="0" w:lastColumn="0" w:oddVBand="0" w:evenVBand="0" w:oddHBand="0" w:evenHBand="0" w:firstRowFirstColumn="0" w:firstRowLastColumn="0" w:lastRowFirstColumn="0" w:lastRowLastColumn="0"/>
              <w:rPr>
                <w:lang w:val="en-US" w:eastAsia="en-GB"/>
              </w:rPr>
            </w:pPr>
          </w:p>
        </w:tc>
      </w:tr>
      <w:tr w:rsidR="00202812" w:rsidRPr="003A5247" w14:paraId="31F08E18" w14:textId="77777777" w:rsidTr="00202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6283F5B" w14:textId="4EEA81C1" w:rsidR="002A71A0" w:rsidRDefault="002A71A0" w:rsidP="002A71A0">
            <w:pPr>
              <w:rPr>
                <w:lang w:val="en-US" w:eastAsia="en-GB"/>
              </w:rPr>
            </w:pPr>
            <w:r w:rsidRPr="00005D34">
              <w:rPr>
                <w:lang w:val="en-US" w:eastAsia="en-GB"/>
              </w:rPr>
              <w:t>update_all_possible_moves</w:t>
            </w:r>
          </w:p>
        </w:tc>
        <w:tc>
          <w:tcPr>
            <w:tcW w:w="0" w:type="dxa"/>
          </w:tcPr>
          <w:p w14:paraId="4A1A520B" w14:textId="77777777" w:rsidR="002A71A0" w:rsidRPr="00005D34" w:rsidRDefault="002A71A0" w:rsidP="002A71A0">
            <w:pPr>
              <w:cnfStyle w:val="000000100000" w:firstRow="0" w:lastRow="0" w:firstColumn="0" w:lastColumn="0" w:oddVBand="0" w:evenVBand="0" w:oddHBand="1" w:evenHBand="0" w:firstRowFirstColumn="0" w:firstRowLastColumn="0" w:lastRowFirstColumn="0" w:lastRowLastColumn="0"/>
              <w:rPr>
                <w:lang w:val="en-US" w:eastAsia="en-GB"/>
              </w:rPr>
            </w:pPr>
            <w:r w:rsidRPr="00005D34">
              <w:rPr>
                <w:lang w:val="en-US" w:eastAsia="en-GB"/>
              </w:rPr>
              <w:t>Use the current board to see which moves can be played according to the rules of chess.</w:t>
            </w:r>
          </w:p>
          <w:p w14:paraId="1113715C" w14:textId="77777777" w:rsidR="002A71A0" w:rsidRDefault="002A71A0" w:rsidP="002A71A0">
            <w:pPr>
              <w:cnfStyle w:val="000000100000" w:firstRow="0" w:lastRow="0" w:firstColumn="0" w:lastColumn="0" w:oddVBand="0" w:evenVBand="0" w:oddHBand="1" w:evenHBand="0" w:firstRowFirstColumn="0" w:firstRowLastColumn="0" w:lastRowFirstColumn="0" w:lastRowLastColumn="0"/>
              <w:rPr>
                <w:lang w:val="en-US" w:eastAsia="en-GB"/>
              </w:rPr>
            </w:pPr>
          </w:p>
        </w:tc>
      </w:tr>
      <w:tr w:rsidR="002A71A0" w:rsidRPr="003A5247" w14:paraId="3F085E4E" w14:textId="77777777" w:rsidTr="0097467F">
        <w:tc>
          <w:tcPr>
            <w:cnfStyle w:val="001000000000" w:firstRow="0" w:lastRow="0" w:firstColumn="1" w:lastColumn="0" w:oddVBand="0" w:evenVBand="0" w:oddHBand="0" w:evenHBand="0" w:firstRowFirstColumn="0" w:firstRowLastColumn="0" w:lastRowFirstColumn="0" w:lastRowLastColumn="0"/>
            <w:tcW w:w="4530" w:type="dxa"/>
          </w:tcPr>
          <w:p w14:paraId="2C82D209" w14:textId="09CDEE1A" w:rsidR="002A71A0" w:rsidRPr="00005D34" w:rsidRDefault="002A71A0" w:rsidP="002A71A0">
            <w:pPr>
              <w:rPr>
                <w:lang w:val="en-US" w:eastAsia="en-GB"/>
              </w:rPr>
            </w:pPr>
            <w:r>
              <w:rPr>
                <w:lang w:val="en-US" w:eastAsia="en-GB"/>
              </w:rPr>
              <w:t>Try_helping_white_king_in_check</w:t>
            </w:r>
          </w:p>
        </w:tc>
        <w:tc>
          <w:tcPr>
            <w:tcW w:w="4531" w:type="dxa"/>
          </w:tcPr>
          <w:p w14:paraId="31C072FF" w14:textId="77777777" w:rsidR="002A71A0" w:rsidRPr="00005D34" w:rsidRDefault="002A71A0" w:rsidP="002A71A0">
            <w:pPr>
              <w:cnfStyle w:val="000000000000" w:firstRow="0" w:lastRow="0" w:firstColumn="0" w:lastColumn="0" w:oddVBand="0" w:evenVBand="0" w:oddHBand="0" w:evenHBand="0" w:firstRowFirstColumn="0" w:firstRowLastColumn="0" w:lastRowFirstColumn="0" w:lastRowLastColumn="0"/>
              <w:rPr>
                <w:lang w:val="en-US" w:eastAsia="en-GB"/>
              </w:rPr>
            </w:pPr>
          </w:p>
        </w:tc>
      </w:tr>
      <w:tr w:rsidR="002A71A0" w:rsidRPr="003A5247" w14:paraId="7B63A285" w14:textId="77777777" w:rsidTr="0097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F4756A5" w14:textId="74D715EF" w:rsidR="002A71A0" w:rsidRPr="00005D34" w:rsidRDefault="002A71A0" w:rsidP="002A71A0">
            <w:pPr>
              <w:rPr>
                <w:lang w:val="en-US" w:eastAsia="en-GB"/>
              </w:rPr>
            </w:pPr>
            <w:r w:rsidRPr="00005D34">
              <w:rPr>
                <w:lang w:val="en-US" w:eastAsia="en-GB"/>
              </w:rPr>
              <w:t>checkinput</w:t>
            </w:r>
          </w:p>
        </w:tc>
        <w:tc>
          <w:tcPr>
            <w:tcW w:w="4531" w:type="dxa"/>
          </w:tcPr>
          <w:p w14:paraId="5ED3B8C1" w14:textId="7A715E78" w:rsidR="002A71A0" w:rsidRDefault="002A71A0" w:rsidP="002A71A0">
            <w:pPr>
              <w:cnfStyle w:val="000000100000" w:firstRow="0" w:lastRow="0" w:firstColumn="0" w:lastColumn="0" w:oddVBand="0" w:evenVBand="0" w:oddHBand="1" w:evenHBand="0" w:firstRowFirstColumn="0" w:firstRowLastColumn="0" w:lastRowFirstColumn="0" w:lastRowLastColumn="0"/>
              <w:rPr>
                <w:lang w:val="en-US" w:eastAsia="en-GB"/>
              </w:rPr>
            </w:pPr>
            <w:r w:rsidRPr="00005D34">
              <w:rPr>
                <w:lang w:val="en-US" w:eastAsia="en-GB"/>
              </w:rPr>
              <w:t>Checks whether the move played puts the player who made the move in check.</w:t>
            </w:r>
          </w:p>
        </w:tc>
      </w:tr>
      <w:tr w:rsidR="002A71A0" w14:paraId="7BD3ED9A" w14:textId="77777777" w:rsidTr="0097467F">
        <w:tc>
          <w:tcPr>
            <w:cnfStyle w:val="001000000000" w:firstRow="0" w:lastRow="0" w:firstColumn="1" w:lastColumn="0" w:oddVBand="0" w:evenVBand="0" w:oddHBand="0" w:evenHBand="0" w:firstRowFirstColumn="0" w:firstRowLastColumn="0" w:lastRowFirstColumn="0" w:lastRowLastColumn="0"/>
            <w:tcW w:w="4530" w:type="dxa"/>
          </w:tcPr>
          <w:p w14:paraId="385EC36D" w14:textId="6A4209F7" w:rsidR="002A71A0" w:rsidRPr="00005D34" w:rsidRDefault="002A71A0" w:rsidP="002A71A0">
            <w:pPr>
              <w:rPr>
                <w:lang w:val="en-US" w:eastAsia="en-GB"/>
              </w:rPr>
            </w:pPr>
            <w:r w:rsidRPr="00005D34">
              <w:rPr>
                <w:lang w:val="en-US" w:eastAsia="en-GB"/>
              </w:rPr>
              <w:lastRenderedPageBreak/>
              <w:t>check_chosen_move</w:t>
            </w:r>
          </w:p>
        </w:tc>
        <w:tc>
          <w:tcPr>
            <w:tcW w:w="4531" w:type="dxa"/>
          </w:tcPr>
          <w:p w14:paraId="267BF0DC" w14:textId="04546BA9" w:rsidR="002A71A0" w:rsidRDefault="002A71A0" w:rsidP="002A71A0">
            <w:pPr>
              <w:cnfStyle w:val="000000000000" w:firstRow="0" w:lastRow="0" w:firstColumn="0" w:lastColumn="0" w:oddVBand="0" w:evenVBand="0" w:oddHBand="0" w:evenHBand="0" w:firstRowFirstColumn="0" w:firstRowLastColumn="0" w:lastRowFirstColumn="0" w:lastRowLastColumn="0"/>
              <w:rPr>
                <w:lang w:val="en-US" w:eastAsia="en-GB"/>
              </w:rPr>
            </w:pPr>
          </w:p>
        </w:tc>
      </w:tr>
      <w:tr w:rsidR="002A71A0" w:rsidRPr="003A5247" w14:paraId="033D35BD" w14:textId="77777777" w:rsidTr="0097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C4F2A4E" w14:textId="028549FC" w:rsidR="002A71A0" w:rsidRPr="00005D34" w:rsidRDefault="002A71A0" w:rsidP="002A71A0">
            <w:pPr>
              <w:rPr>
                <w:lang w:val="en-US" w:eastAsia="en-GB"/>
              </w:rPr>
            </w:pPr>
            <w:r w:rsidRPr="00005D34">
              <w:rPr>
                <w:lang w:val="en-US" w:eastAsia="en-GB"/>
              </w:rPr>
              <w:t>print_board</w:t>
            </w:r>
          </w:p>
        </w:tc>
        <w:tc>
          <w:tcPr>
            <w:tcW w:w="4531" w:type="dxa"/>
          </w:tcPr>
          <w:p w14:paraId="4E7408AF" w14:textId="77777777" w:rsidR="002A71A0" w:rsidRPr="00005D34" w:rsidRDefault="002A71A0" w:rsidP="002A71A0">
            <w:pPr>
              <w:cnfStyle w:val="000000100000" w:firstRow="0" w:lastRow="0" w:firstColumn="0" w:lastColumn="0" w:oddVBand="0" w:evenVBand="0" w:oddHBand="1" w:evenHBand="0" w:firstRowFirstColumn="0" w:firstRowLastColumn="0" w:lastRowFirstColumn="0" w:lastRowLastColumn="0"/>
              <w:rPr>
                <w:lang w:val="en-US" w:eastAsia="en-GB"/>
              </w:rPr>
            </w:pPr>
            <w:r w:rsidRPr="00005D34">
              <w:rPr>
                <w:lang w:val="en-US" w:eastAsia="en-GB"/>
              </w:rPr>
              <w:t>Prints the current state of the board to the terminal.</w:t>
            </w:r>
          </w:p>
          <w:p w14:paraId="5416A177" w14:textId="77777777" w:rsidR="002A71A0" w:rsidRDefault="002A71A0" w:rsidP="002A71A0">
            <w:pPr>
              <w:cnfStyle w:val="000000100000" w:firstRow="0" w:lastRow="0" w:firstColumn="0" w:lastColumn="0" w:oddVBand="0" w:evenVBand="0" w:oddHBand="1" w:evenHBand="0" w:firstRowFirstColumn="0" w:firstRowLastColumn="0" w:lastRowFirstColumn="0" w:lastRowLastColumn="0"/>
              <w:rPr>
                <w:lang w:val="en-US" w:eastAsia="en-GB"/>
              </w:rPr>
            </w:pPr>
          </w:p>
        </w:tc>
      </w:tr>
      <w:tr w:rsidR="002A71A0" w:rsidRPr="003A5247" w14:paraId="0517A91E" w14:textId="77777777" w:rsidTr="0097467F">
        <w:tc>
          <w:tcPr>
            <w:cnfStyle w:val="001000000000" w:firstRow="0" w:lastRow="0" w:firstColumn="1" w:lastColumn="0" w:oddVBand="0" w:evenVBand="0" w:oddHBand="0" w:evenHBand="0" w:firstRowFirstColumn="0" w:firstRowLastColumn="0" w:lastRowFirstColumn="0" w:lastRowLastColumn="0"/>
            <w:tcW w:w="4530" w:type="dxa"/>
          </w:tcPr>
          <w:p w14:paraId="5E434F87" w14:textId="547E0DFF" w:rsidR="002A71A0" w:rsidRPr="00005D34" w:rsidRDefault="002A71A0" w:rsidP="002A71A0">
            <w:pPr>
              <w:rPr>
                <w:lang w:val="en-US" w:eastAsia="en-GB"/>
              </w:rPr>
            </w:pPr>
            <w:r w:rsidRPr="00005D34">
              <w:rPr>
                <w:lang w:val="en-US" w:eastAsia="en-GB"/>
              </w:rPr>
              <w:t>get_position</w:t>
            </w:r>
          </w:p>
        </w:tc>
        <w:tc>
          <w:tcPr>
            <w:tcW w:w="4531" w:type="dxa"/>
          </w:tcPr>
          <w:p w14:paraId="574ECCE7" w14:textId="02EBDA1D" w:rsidR="002A71A0" w:rsidRDefault="002A71A0" w:rsidP="002A71A0">
            <w:pPr>
              <w:cnfStyle w:val="000000000000" w:firstRow="0" w:lastRow="0" w:firstColumn="0" w:lastColumn="0" w:oddVBand="0" w:evenVBand="0" w:oddHBand="0" w:evenHBand="0" w:firstRowFirstColumn="0" w:firstRowLastColumn="0" w:lastRowFirstColumn="0" w:lastRowLastColumn="0"/>
              <w:rPr>
                <w:lang w:val="en-US" w:eastAsia="en-GB"/>
              </w:rPr>
            </w:pPr>
            <w:r w:rsidRPr="00005D34">
              <w:rPr>
                <w:lang w:val="en-US" w:eastAsia="en-GB"/>
              </w:rPr>
              <w:t>Stores position of each piece on the board.</w:t>
            </w:r>
          </w:p>
        </w:tc>
      </w:tr>
    </w:tbl>
    <w:p w14:paraId="40C17665" w14:textId="2B6B08F3" w:rsidR="009A2ACE" w:rsidRPr="00005D34" w:rsidRDefault="009A2ACE" w:rsidP="00005D34">
      <w:pPr>
        <w:rPr>
          <w:bCs/>
          <w:lang w:val="en-US"/>
        </w:rPr>
      </w:pPr>
      <w:r w:rsidRPr="00005D34">
        <w:rPr>
          <w:bCs/>
          <w:lang w:val="en-US"/>
        </w:rPr>
        <w:br w:type="page"/>
      </w:r>
    </w:p>
    <w:p w14:paraId="58E7E7F1" w14:textId="2B6B0D30" w:rsidR="009A2ACE" w:rsidRPr="00C03B2B" w:rsidRDefault="00094606" w:rsidP="00EA589D">
      <w:pPr>
        <w:pStyle w:val="Heading1"/>
        <w:rPr>
          <w:lang w:val="en-US"/>
        </w:rPr>
      </w:pPr>
      <w:bookmarkStart w:id="600" w:name="_Color_Chess"/>
      <w:bookmarkStart w:id="601" w:name="_Toc155256843"/>
      <w:bookmarkEnd w:id="600"/>
      <w:r w:rsidRPr="00C03B2B">
        <w:rPr>
          <w:lang w:val="en-US"/>
        </w:rPr>
        <w:lastRenderedPageBreak/>
        <w:t>C</w:t>
      </w:r>
      <w:r w:rsidR="00F16D7D" w:rsidRPr="00C03B2B">
        <w:rPr>
          <w:lang w:val="en-US"/>
        </w:rPr>
        <w:t>olor Chess</w:t>
      </w:r>
      <w:bookmarkEnd w:id="601"/>
    </w:p>
    <w:p w14:paraId="20C2829B" w14:textId="77777777" w:rsidR="0052139D" w:rsidRPr="00C03B2B" w:rsidRDefault="0052139D" w:rsidP="0052139D">
      <w:pPr>
        <w:pStyle w:val="Heading2"/>
        <w:rPr>
          <w:lang w:val="en-US"/>
        </w:rPr>
      </w:pPr>
      <w:bookmarkStart w:id="602" w:name="_Toc155256844"/>
      <w:r w:rsidRPr="00C03B2B">
        <w:rPr>
          <w:lang w:val="en-US"/>
        </w:rPr>
        <w:t>Rules of Color Chess</w:t>
      </w:r>
      <w:bookmarkEnd w:id="602"/>
    </w:p>
    <w:p w14:paraId="7C598A27" w14:textId="71B48638" w:rsidR="0052139D" w:rsidRPr="00C03B2B" w:rsidRDefault="0052139D" w:rsidP="0052139D">
      <w:pPr>
        <w:rPr>
          <w:lang w:val="en-US"/>
        </w:rPr>
      </w:pPr>
      <w:r w:rsidRPr="00C03B2B">
        <w:rPr>
          <w:lang w:val="en-US"/>
        </w:rPr>
        <w:t xml:space="preserve">In Color Chess, players are assigned an individual color. When their chess pieces move to a square, that square is highlighted with the player's distinctive color. The goal of the game is to color in more squares with your own color than your opponent does with theirs. </w:t>
      </w:r>
      <w:r w:rsidR="002E05BD" w:rsidRPr="00C03B2B">
        <w:rPr>
          <w:lang w:val="en-US"/>
        </w:rPr>
        <w:t xml:space="preserve">Only </w:t>
      </w:r>
      <w:r w:rsidR="002E05BD">
        <w:rPr>
          <w:lang w:val="en-US"/>
        </w:rPr>
        <w:t xml:space="preserve">occupied </w:t>
      </w:r>
      <w:r w:rsidR="002E05BD" w:rsidRPr="00C03B2B">
        <w:rPr>
          <w:lang w:val="en-US"/>
        </w:rPr>
        <w:t xml:space="preserve">squares </w:t>
      </w:r>
      <w:r w:rsidR="002E05BD">
        <w:rPr>
          <w:lang w:val="en-US"/>
        </w:rPr>
        <w:t>are colored. If a piece moves away from a square, the square remains colored</w:t>
      </w:r>
      <w:r w:rsidR="002E05BD" w:rsidRPr="00C03B2B">
        <w:rPr>
          <w:lang w:val="en-US"/>
        </w:rPr>
        <w:t>.</w:t>
      </w:r>
      <w:r w:rsidRPr="00C03B2B">
        <w:rPr>
          <w:lang w:val="en-US"/>
        </w:rPr>
        <w:t xml:space="preserve"> If a piece captures the opponent’s piece, it will overtake its color. Since each game of chess starts with the same position, the first two rows on each side will be colored in at the beginning. The game ends after 30 moves. The player who has colored in more squares during this period wins. Alternatively, victory can be attained by checkmating the opponent within these 30 moves.</w:t>
      </w:r>
    </w:p>
    <w:p w14:paraId="1C045363" w14:textId="77777777" w:rsidR="00F55F7F" w:rsidRPr="00005D34" w:rsidRDefault="0052139D" w:rsidP="003336BE">
      <w:pPr>
        <w:keepNext/>
        <w:jc w:val="center"/>
        <w:rPr>
          <w:lang w:val="en-US"/>
        </w:rPr>
      </w:pPr>
      <w:r w:rsidRPr="00C03B2B">
        <w:rPr>
          <w:noProof/>
          <w:lang w:val="en-US"/>
        </w:rPr>
        <w:drawing>
          <wp:inline distT="0" distB="0" distL="0" distR="0" wp14:anchorId="454D838E" wp14:editId="49BCAAF0">
            <wp:extent cx="2590001" cy="2592000"/>
            <wp:effectExtent l="0" t="0" r="0" b="0"/>
            <wp:docPr id="214463154"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154" name="Picture 11" descr="A screenshot of a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001" cy="2592000"/>
                    </a:xfrm>
                    <a:prstGeom prst="rect">
                      <a:avLst/>
                    </a:prstGeom>
                  </pic:spPr>
                </pic:pic>
              </a:graphicData>
            </a:graphic>
          </wp:inline>
        </w:drawing>
      </w:r>
    </w:p>
    <w:p w14:paraId="208EC1F6" w14:textId="6B563B78" w:rsidR="0052139D" w:rsidRPr="00005D34" w:rsidRDefault="00F55F7F" w:rsidP="003336BE">
      <w:pPr>
        <w:pStyle w:val="Caption"/>
        <w:jc w:val="center"/>
        <w:rPr>
          <w:lang w:val="en-US"/>
        </w:rPr>
      </w:pPr>
      <w:bookmarkStart w:id="603" w:name="_Ref155169739"/>
      <w:bookmarkStart w:id="604" w:name="_Toc155256877"/>
      <w:r w:rsidRPr="00005D34">
        <w:rPr>
          <w:lang w:val="en-US"/>
        </w:rPr>
        <w:t xml:space="preserve">Figure </w:t>
      </w:r>
      <w:r w:rsidRPr="00005D34">
        <w:rPr>
          <w:lang w:val="en-US"/>
        </w:rPr>
        <w:fldChar w:fldCharType="begin"/>
      </w:r>
      <w:r w:rsidRPr="00005D34">
        <w:rPr>
          <w:lang w:val="en-US"/>
        </w:rPr>
        <w:instrText xml:space="preserve"> SEQ Figure \* ARABIC </w:instrText>
      </w:r>
      <w:r w:rsidRPr="00005D34">
        <w:rPr>
          <w:lang w:val="en-US"/>
        </w:rPr>
        <w:fldChar w:fldCharType="separate"/>
      </w:r>
      <w:ins w:id="605" w:author="Attila Vizhanyo" w:date="2024-01-04T11:49:00Z">
        <w:r w:rsidR="00BB26BF">
          <w:rPr>
            <w:noProof/>
            <w:lang w:val="en-US"/>
          </w:rPr>
          <w:t>13</w:t>
        </w:r>
      </w:ins>
      <w:del w:id="606" w:author="Attila Vizhanyo" w:date="2024-01-04T10:21:00Z">
        <w:r w:rsidR="0044187F" w:rsidDel="00F50238">
          <w:rPr>
            <w:noProof/>
            <w:lang w:val="en-US"/>
          </w:rPr>
          <w:delText>10</w:delText>
        </w:r>
      </w:del>
      <w:r w:rsidRPr="00005D34">
        <w:rPr>
          <w:lang w:val="en-US"/>
        </w:rPr>
        <w:fldChar w:fldCharType="end"/>
      </w:r>
      <w:r w:rsidRPr="00005D34">
        <w:rPr>
          <w:lang w:val="en-US"/>
        </w:rPr>
        <w:t xml:space="preserve"> </w:t>
      </w:r>
      <w:bookmarkEnd w:id="603"/>
      <w:r w:rsidR="0044187F">
        <w:rPr>
          <w:lang w:val="en-US"/>
        </w:rPr>
        <w:t>Starting position in Color Chess</w:t>
      </w:r>
      <w:bookmarkEnd w:id="604"/>
    </w:p>
    <w:p w14:paraId="4FBB2809" w14:textId="77777777" w:rsidR="0052139D" w:rsidRPr="00C03B2B" w:rsidRDefault="0052139D" w:rsidP="0052139D">
      <w:pPr>
        <w:keepNext/>
        <w:rPr>
          <w:lang w:val="en-US"/>
        </w:rPr>
      </w:pPr>
    </w:p>
    <w:p w14:paraId="6428D75F" w14:textId="43637F2D" w:rsidR="00C03B2B" w:rsidRPr="00005D34" w:rsidRDefault="0052139D" w:rsidP="003336BE">
      <w:pPr>
        <w:keepNext/>
        <w:jc w:val="center"/>
        <w:rPr>
          <w:lang w:val="en-US"/>
        </w:rPr>
      </w:pPr>
      <w:r w:rsidRPr="00C03B2B">
        <w:rPr>
          <w:noProof/>
          <w:lang w:val="en-US"/>
        </w:rPr>
        <w:drawing>
          <wp:inline distT="0" distB="0" distL="0" distR="0" wp14:anchorId="2F8D136E" wp14:editId="080FE082">
            <wp:extent cx="2592000" cy="2592000"/>
            <wp:effectExtent l="0" t="0" r="0" b="0"/>
            <wp:docPr id="1995529204" name="Picture 199552920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9204" name="Picture 10" descr="A screenshot of a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2000" cy="2592000"/>
                    </a:xfrm>
                    <a:prstGeom prst="rect">
                      <a:avLst/>
                    </a:prstGeom>
                  </pic:spPr>
                </pic:pic>
              </a:graphicData>
            </a:graphic>
          </wp:inline>
        </w:drawing>
      </w:r>
      <w:r w:rsidR="003336BE" w:rsidRPr="00C03B2B">
        <w:rPr>
          <w:noProof/>
          <w:lang w:val="en-US"/>
        </w:rPr>
        <w:drawing>
          <wp:inline distT="0" distB="0" distL="0" distR="0" wp14:anchorId="5B12AF6D" wp14:editId="76E0BD6A">
            <wp:extent cx="2592000" cy="2592000"/>
            <wp:effectExtent l="0" t="0" r="0" b="0"/>
            <wp:docPr id="855013151" name="Picture 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3151" name="Picture 9" descr="A screenshot of a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2000" cy="2592000"/>
                    </a:xfrm>
                    <a:prstGeom prst="rect">
                      <a:avLst/>
                    </a:prstGeom>
                  </pic:spPr>
                </pic:pic>
              </a:graphicData>
            </a:graphic>
          </wp:inline>
        </w:drawing>
      </w:r>
    </w:p>
    <w:p w14:paraId="009A94DD" w14:textId="6A7226B7" w:rsidR="0052139D" w:rsidRPr="00C03B2B" w:rsidRDefault="00C03B2B" w:rsidP="00F63D5B">
      <w:pPr>
        <w:pStyle w:val="Caption"/>
        <w:jc w:val="center"/>
        <w:rPr>
          <w:lang w:val="en-US"/>
        </w:rPr>
      </w:pPr>
      <w:bookmarkStart w:id="607" w:name="_Toc155256878"/>
      <w:r w:rsidRPr="00005D34">
        <w:rPr>
          <w:lang w:val="en-US"/>
        </w:rPr>
        <w:t xml:space="preserve">Figure </w:t>
      </w:r>
      <w:r w:rsidRPr="00005D34">
        <w:rPr>
          <w:lang w:val="en-US"/>
        </w:rPr>
        <w:fldChar w:fldCharType="begin"/>
      </w:r>
      <w:r w:rsidRPr="00005D34">
        <w:rPr>
          <w:lang w:val="en-US"/>
        </w:rPr>
        <w:instrText xml:space="preserve"> SEQ Figure \* ARABIC </w:instrText>
      </w:r>
      <w:r w:rsidRPr="00005D34">
        <w:rPr>
          <w:lang w:val="en-US"/>
        </w:rPr>
        <w:fldChar w:fldCharType="separate"/>
      </w:r>
      <w:ins w:id="608" w:author="Attila Vizhanyo" w:date="2024-01-04T11:49:00Z">
        <w:r w:rsidR="00BB26BF">
          <w:rPr>
            <w:noProof/>
            <w:lang w:val="en-US"/>
          </w:rPr>
          <w:t>14</w:t>
        </w:r>
      </w:ins>
      <w:del w:id="609" w:author="Attila Vizhanyo" w:date="2024-01-04T10:21:00Z">
        <w:r w:rsidR="0044187F" w:rsidDel="00F50238">
          <w:rPr>
            <w:noProof/>
            <w:lang w:val="en-US"/>
          </w:rPr>
          <w:delText>11</w:delText>
        </w:r>
      </w:del>
      <w:r w:rsidRPr="00005D34">
        <w:rPr>
          <w:lang w:val="en-US"/>
        </w:rPr>
        <w:fldChar w:fldCharType="end"/>
      </w:r>
      <w:r w:rsidRPr="00005D34">
        <w:rPr>
          <w:lang w:val="en-US"/>
        </w:rPr>
        <w:t xml:space="preserve"> </w:t>
      </w:r>
      <w:r w:rsidR="0044187F">
        <w:rPr>
          <w:lang w:val="en-US"/>
        </w:rPr>
        <w:t>Capturing pieces in Color Chess</w:t>
      </w:r>
      <w:bookmarkEnd w:id="607"/>
    </w:p>
    <w:p w14:paraId="43D499A4" w14:textId="77777777" w:rsidR="0052139D" w:rsidRPr="00C03B2B" w:rsidRDefault="0052139D" w:rsidP="0052139D">
      <w:pPr>
        <w:rPr>
          <w:lang w:val="en-US"/>
        </w:rPr>
      </w:pPr>
    </w:p>
    <w:p w14:paraId="2B8A4513" w14:textId="77777777" w:rsidR="00D519D8" w:rsidRPr="00C03B2B" w:rsidRDefault="0052139D" w:rsidP="0052139D">
      <w:pPr>
        <w:pStyle w:val="Heading2"/>
        <w:rPr>
          <w:lang w:val="en-US"/>
        </w:rPr>
      </w:pPr>
      <w:bookmarkStart w:id="610" w:name="_Toc155256845"/>
      <w:r w:rsidRPr="00C03B2B">
        <w:rPr>
          <w:lang w:val="en-US"/>
        </w:rPr>
        <w:lastRenderedPageBreak/>
        <w:t>Implementation of Color Chess</w:t>
      </w:r>
      <w:bookmarkEnd w:id="610"/>
    </w:p>
    <w:p w14:paraId="01E2D48E" w14:textId="452C458A" w:rsidR="009A2ACE" w:rsidRDefault="0051519D" w:rsidP="00005D34">
      <w:pPr>
        <w:rPr>
          <w:lang w:val="en-US"/>
        </w:rPr>
      </w:pPr>
      <w:r>
        <w:rPr>
          <w:lang w:val="en-US"/>
        </w:rPr>
        <w:t xml:space="preserve">At the start of the </w:t>
      </w:r>
      <w:r w:rsidR="002E05BD">
        <w:rPr>
          <w:lang w:val="en-US"/>
        </w:rPr>
        <w:t>game</w:t>
      </w:r>
      <w:r>
        <w:rPr>
          <w:lang w:val="en-US"/>
        </w:rPr>
        <w:t xml:space="preserve">, the user is asked to choose two different colors from a color panel. These two colors are then stored within variables. </w:t>
      </w:r>
      <w:r w:rsidRPr="0051519D">
        <w:rPr>
          <w:lang w:val="en-US"/>
        </w:rPr>
        <w:t>The first color selected is used to color the s</w:t>
      </w:r>
      <w:r>
        <w:rPr>
          <w:lang w:val="en-US"/>
        </w:rPr>
        <w:t>quares</w:t>
      </w:r>
      <w:r w:rsidRPr="0051519D">
        <w:rPr>
          <w:lang w:val="en-US"/>
        </w:rPr>
        <w:t xml:space="preserve"> where the white pieces move</w:t>
      </w:r>
      <w:r>
        <w:rPr>
          <w:lang w:val="en-US"/>
        </w:rPr>
        <w:t xml:space="preserve"> to</w:t>
      </w:r>
      <w:r w:rsidRPr="0051519D">
        <w:rPr>
          <w:lang w:val="en-US"/>
        </w:rPr>
        <w:t xml:space="preserve">, and the second color is used for </w:t>
      </w:r>
      <w:r>
        <w:rPr>
          <w:lang w:val="en-US"/>
        </w:rPr>
        <w:t>the black player.</w:t>
      </w:r>
    </w:p>
    <w:p w14:paraId="02A17CB7" w14:textId="77777777" w:rsidR="002E05BD" w:rsidRDefault="002E05BD" w:rsidP="002E05BD">
      <w:pPr>
        <w:rPr>
          <w:lang w:val="en-US"/>
        </w:rPr>
      </w:pPr>
      <w:r>
        <w:rPr>
          <w:lang w:val="en-US"/>
        </w:rPr>
        <w:t xml:space="preserve">Afterwards, the starting position of color chess is set up [see figure 7]. </w:t>
      </w:r>
      <w:r w:rsidRPr="00C054D7">
        <w:rPr>
          <w:lang w:val="en-US"/>
        </w:rPr>
        <w:t>Chess always begins with the same setup: white pieces on rows one and two, and black pieces on rows seven and eight.</w:t>
      </w:r>
      <w:r>
        <w:rPr>
          <w:lang w:val="en-US"/>
        </w:rPr>
        <w:t xml:space="preserve"> Coloring the squares on the board at the start is implemented the following way: </w:t>
      </w:r>
    </w:p>
    <w:p w14:paraId="083A23CB" w14:textId="77777777" w:rsidR="002E05BD" w:rsidRPr="009A51D1" w:rsidRDefault="002E05BD" w:rsidP="002E05BD">
      <w:pPr>
        <w:pStyle w:val="ListParagraph"/>
        <w:numPr>
          <w:ilvl w:val="0"/>
          <w:numId w:val="8"/>
        </w:numPr>
        <w:rPr>
          <w:lang w:val="en-US"/>
        </w:rPr>
      </w:pPr>
      <w:r w:rsidRPr="009A51D1">
        <w:rPr>
          <w:lang w:val="en-US"/>
        </w:rPr>
        <w:t xml:space="preserve">If a button </w:t>
      </w:r>
      <w:r>
        <w:rPr>
          <w:lang w:val="en-US"/>
        </w:rPr>
        <w:t>is in</w:t>
      </w:r>
      <w:r w:rsidRPr="009A51D1">
        <w:rPr>
          <w:lang w:val="en-US"/>
        </w:rPr>
        <w:t xml:space="preserve"> row one or two, </w:t>
      </w:r>
      <w:r>
        <w:rPr>
          <w:lang w:val="en-US"/>
        </w:rPr>
        <w:t>set its background to</w:t>
      </w:r>
      <w:r w:rsidRPr="009A51D1">
        <w:rPr>
          <w:lang w:val="en-US"/>
        </w:rPr>
        <w:t xml:space="preserve"> white’s color. </w:t>
      </w:r>
    </w:p>
    <w:p w14:paraId="397BD5C6" w14:textId="77777777" w:rsidR="002E05BD" w:rsidRDefault="002E05BD" w:rsidP="002E05BD">
      <w:pPr>
        <w:pStyle w:val="ListParagraph"/>
        <w:numPr>
          <w:ilvl w:val="0"/>
          <w:numId w:val="8"/>
        </w:numPr>
        <w:rPr>
          <w:lang w:val="en-US"/>
        </w:rPr>
      </w:pPr>
      <w:r w:rsidRPr="009A51D1">
        <w:rPr>
          <w:lang w:val="en-US"/>
        </w:rPr>
        <w:t xml:space="preserve">If a button </w:t>
      </w:r>
      <w:r>
        <w:rPr>
          <w:lang w:val="en-US"/>
        </w:rPr>
        <w:t>is in</w:t>
      </w:r>
      <w:r w:rsidRPr="009A51D1">
        <w:rPr>
          <w:lang w:val="en-US"/>
        </w:rPr>
        <w:t xml:space="preserve"> row seven or eight, </w:t>
      </w:r>
      <w:r>
        <w:rPr>
          <w:lang w:val="en-US"/>
        </w:rPr>
        <w:t>set its background to</w:t>
      </w:r>
      <w:r w:rsidRPr="009A51D1">
        <w:rPr>
          <w:lang w:val="en-US"/>
        </w:rPr>
        <w:t xml:space="preserve"> black’s color.</w:t>
      </w:r>
    </w:p>
    <w:p w14:paraId="5EC4F226" w14:textId="77777777" w:rsidR="002E05BD" w:rsidRPr="009A51D1" w:rsidRDefault="002E05BD" w:rsidP="002E05BD">
      <w:pPr>
        <w:pStyle w:val="ListParagraph"/>
        <w:numPr>
          <w:ilvl w:val="0"/>
          <w:numId w:val="8"/>
        </w:numPr>
        <w:rPr>
          <w:lang w:val="en-US"/>
        </w:rPr>
      </w:pPr>
      <w:r>
        <w:rPr>
          <w:lang w:val="en-US"/>
        </w:rPr>
        <w:t>Otherwise, leave the button background unchanged.</w:t>
      </w:r>
    </w:p>
    <w:p w14:paraId="760106C7" w14:textId="55450EF8" w:rsidR="009A2ACE" w:rsidRDefault="00092DDB" w:rsidP="0051519D">
      <w:pPr>
        <w:rPr>
          <w:lang w:val="en-US"/>
        </w:rPr>
      </w:pPr>
      <w:r w:rsidRPr="000676BE">
        <w:rPr>
          <w:lang w:val="en-US"/>
        </w:rPr>
        <w:t>Next,</w:t>
      </w:r>
      <w:r w:rsidR="000676BE" w:rsidRPr="000676BE">
        <w:rPr>
          <w:lang w:val="en-US"/>
        </w:rPr>
        <w:t xml:space="preserve"> </w:t>
      </w:r>
      <w:r>
        <w:rPr>
          <w:lang w:val="en-US"/>
        </w:rPr>
        <w:t xml:space="preserve">I </w:t>
      </w:r>
      <w:r w:rsidR="000676BE" w:rsidRPr="000676BE">
        <w:rPr>
          <w:lang w:val="en-US"/>
        </w:rPr>
        <w:t>need</w:t>
      </w:r>
      <w:r>
        <w:rPr>
          <w:lang w:val="en-US"/>
        </w:rPr>
        <w:t>ed</w:t>
      </w:r>
      <w:r w:rsidR="000676BE" w:rsidRPr="000676BE">
        <w:rPr>
          <w:lang w:val="en-US"/>
        </w:rPr>
        <w:t xml:space="preserve"> to make sure that the squares on which the </w:t>
      </w:r>
      <w:r w:rsidR="000676BE">
        <w:rPr>
          <w:lang w:val="en-US"/>
        </w:rPr>
        <w:t>pieces</w:t>
      </w:r>
      <w:r w:rsidR="000676BE" w:rsidRPr="000676BE">
        <w:rPr>
          <w:lang w:val="en-US"/>
        </w:rPr>
        <w:t xml:space="preserve"> move</w:t>
      </w:r>
      <w:r w:rsidR="000676BE">
        <w:rPr>
          <w:lang w:val="en-US"/>
        </w:rPr>
        <w:t xml:space="preserve"> </w:t>
      </w:r>
      <w:r w:rsidR="000676BE" w:rsidRPr="000676BE">
        <w:rPr>
          <w:lang w:val="en-US"/>
        </w:rPr>
        <w:t>are colored with the</w:t>
      </w:r>
      <w:r w:rsidR="000176C7">
        <w:rPr>
          <w:lang w:val="en-US"/>
        </w:rPr>
        <w:t xml:space="preserve"> right</w:t>
      </w:r>
      <w:r w:rsidR="000676BE" w:rsidRPr="000676BE">
        <w:rPr>
          <w:lang w:val="en-US"/>
        </w:rPr>
        <w:t xml:space="preserve"> color.</w:t>
      </w:r>
      <w:r w:rsidR="000676BE">
        <w:rPr>
          <w:lang w:val="en-US"/>
        </w:rPr>
        <w:t xml:space="preserve"> </w:t>
      </w:r>
      <w:r>
        <w:rPr>
          <w:lang w:val="en-US"/>
        </w:rPr>
        <w:t xml:space="preserve">Using “button.config” once again, I can color the selected square. To determine which player is making the move, I created a variable that counts the turns. The turn variable I set to zero at the beginning and increases by one after every legitimate move. </w:t>
      </w:r>
      <w:r w:rsidR="00D67AF2">
        <w:rPr>
          <w:lang w:val="en-US"/>
        </w:rPr>
        <w:t>So, if the number of the count of turns is odd the blacks color is used. If it is even, whites color is used to color in the squares.</w:t>
      </w:r>
    </w:p>
    <w:p w14:paraId="64E9A07E" w14:textId="043F59DF" w:rsidR="00DF74C5" w:rsidRDefault="00DF74C5" w:rsidP="0051519D">
      <w:pPr>
        <w:rPr>
          <w:lang w:val="en-US"/>
        </w:rPr>
      </w:pPr>
      <w:r>
        <w:rPr>
          <w:lang w:val="en-US"/>
        </w:rPr>
        <w:t>To display the score on the screen the Label class in the tkinter library is used. This Label requires two variables to show the score: The score of white and the score of black.</w:t>
      </w:r>
    </w:p>
    <w:p w14:paraId="3EC00A27" w14:textId="6B7838F9" w:rsidR="00DF74C5" w:rsidRDefault="00DF74C5" w:rsidP="0051519D">
      <w:pPr>
        <w:rPr>
          <w:lang w:val="en-US"/>
        </w:rPr>
      </w:pPr>
      <w:r>
        <w:rPr>
          <w:lang w:val="en-US"/>
        </w:rPr>
        <w:t xml:space="preserve">The following </w:t>
      </w:r>
      <w:r w:rsidR="002E05BD">
        <w:rPr>
          <w:lang w:val="en-US"/>
        </w:rPr>
        <w:t>cases</w:t>
      </w:r>
      <w:r>
        <w:rPr>
          <w:lang w:val="en-US"/>
        </w:rPr>
        <w:t xml:space="preserve"> can occur if a piece moves to a square:</w:t>
      </w:r>
    </w:p>
    <w:tbl>
      <w:tblPr>
        <w:tblStyle w:val="GridTable4-Accent1"/>
        <w:tblW w:w="9209" w:type="dxa"/>
        <w:tblLook w:val="04A0" w:firstRow="1" w:lastRow="0" w:firstColumn="1" w:lastColumn="0" w:noHBand="0" w:noVBand="1"/>
      </w:tblPr>
      <w:tblGrid>
        <w:gridCol w:w="4106"/>
        <w:gridCol w:w="2552"/>
        <w:gridCol w:w="2551"/>
      </w:tblGrid>
      <w:tr w:rsidR="000176C7" w14:paraId="19186597" w14:textId="41FAE9E5" w:rsidTr="00E307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34BE8AD" w14:textId="3119C9FE" w:rsidR="000176C7" w:rsidRDefault="000176C7" w:rsidP="00DF74C5">
            <w:pPr>
              <w:rPr>
                <w:lang w:val="en-US"/>
              </w:rPr>
            </w:pPr>
            <w:r>
              <w:rPr>
                <w:lang w:val="en-US"/>
              </w:rPr>
              <w:t>Condition</w:t>
            </w:r>
          </w:p>
        </w:tc>
        <w:tc>
          <w:tcPr>
            <w:tcW w:w="2552" w:type="dxa"/>
          </w:tcPr>
          <w:p w14:paraId="422A2025" w14:textId="1D975562" w:rsidR="000176C7" w:rsidRDefault="000176C7" w:rsidP="00DF74C5">
            <w:pPr>
              <w:cnfStyle w:val="100000000000" w:firstRow="1" w:lastRow="0" w:firstColumn="0" w:lastColumn="0" w:oddVBand="0" w:evenVBand="0" w:oddHBand="0" w:evenHBand="0" w:firstRowFirstColumn="0" w:firstRowLastColumn="0" w:lastRowFirstColumn="0" w:lastRowLastColumn="0"/>
              <w:rPr>
                <w:lang w:val="en-US"/>
              </w:rPr>
            </w:pPr>
            <w:r>
              <w:rPr>
                <w:lang w:val="en-US"/>
              </w:rPr>
              <w:t>Own Score</w:t>
            </w:r>
          </w:p>
        </w:tc>
        <w:tc>
          <w:tcPr>
            <w:tcW w:w="2551" w:type="dxa"/>
          </w:tcPr>
          <w:p w14:paraId="65200979" w14:textId="65F8C5E2" w:rsidR="000176C7" w:rsidRDefault="000176C7" w:rsidP="00DF74C5">
            <w:pPr>
              <w:cnfStyle w:val="100000000000" w:firstRow="1" w:lastRow="0" w:firstColumn="0" w:lastColumn="0" w:oddVBand="0" w:evenVBand="0" w:oddHBand="0" w:evenHBand="0" w:firstRowFirstColumn="0" w:firstRowLastColumn="0" w:lastRowFirstColumn="0" w:lastRowLastColumn="0"/>
              <w:rPr>
                <w:lang w:val="en-US"/>
              </w:rPr>
            </w:pPr>
            <w:r>
              <w:rPr>
                <w:lang w:val="en-US"/>
              </w:rPr>
              <w:t>Opponents Score</w:t>
            </w:r>
          </w:p>
        </w:tc>
      </w:tr>
      <w:tr w:rsidR="000176C7" w14:paraId="52375817" w14:textId="5BB8B5AF" w:rsidTr="00E30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083C279" w14:textId="5286DB8B" w:rsidR="000176C7" w:rsidRPr="00E30733" w:rsidRDefault="000176C7" w:rsidP="00DF74C5">
            <w:pPr>
              <w:rPr>
                <w:b w:val="0"/>
                <w:bCs w:val="0"/>
                <w:lang w:val="en-US"/>
              </w:rPr>
            </w:pPr>
            <w:r w:rsidRPr="00DF74C5">
              <w:rPr>
                <w:lang w:val="en-US"/>
              </w:rPr>
              <w:t>The piece moves to an uncolored square</w:t>
            </w:r>
          </w:p>
        </w:tc>
        <w:tc>
          <w:tcPr>
            <w:tcW w:w="2552" w:type="dxa"/>
          </w:tcPr>
          <w:p w14:paraId="69C87305" w14:textId="717D7B50" w:rsidR="000176C7" w:rsidRPr="00DF74C5" w:rsidRDefault="000176C7" w:rsidP="00DF74C5">
            <w:pPr>
              <w:cnfStyle w:val="000000100000" w:firstRow="0" w:lastRow="0" w:firstColumn="0" w:lastColumn="0" w:oddVBand="0" w:evenVBand="0" w:oddHBand="1" w:evenHBand="0" w:firstRowFirstColumn="0" w:firstRowLastColumn="0" w:lastRowFirstColumn="0" w:lastRowLastColumn="0"/>
              <w:rPr>
                <w:lang w:val="en-US"/>
              </w:rPr>
            </w:pPr>
            <w:r w:rsidRPr="00DF74C5">
              <w:rPr>
                <w:lang w:val="en-US"/>
              </w:rPr>
              <w:t>+1</w:t>
            </w:r>
          </w:p>
        </w:tc>
        <w:tc>
          <w:tcPr>
            <w:tcW w:w="2551" w:type="dxa"/>
          </w:tcPr>
          <w:p w14:paraId="49F18991" w14:textId="721D1932" w:rsidR="000176C7" w:rsidRPr="00DF74C5" w:rsidRDefault="000176C7" w:rsidP="00DF74C5">
            <w:pPr>
              <w:cnfStyle w:val="000000100000" w:firstRow="0" w:lastRow="0" w:firstColumn="0" w:lastColumn="0" w:oddVBand="0" w:evenVBand="0" w:oddHBand="1" w:evenHBand="0" w:firstRowFirstColumn="0" w:firstRowLastColumn="0" w:lastRowFirstColumn="0" w:lastRowLastColumn="0"/>
              <w:rPr>
                <w:lang w:val="en-US"/>
              </w:rPr>
            </w:pPr>
            <w:r w:rsidRPr="00DF74C5">
              <w:rPr>
                <w:lang w:val="en-US"/>
              </w:rPr>
              <w:t>+0</w:t>
            </w:r>
          </w:p>
        </w:tc>
      </w:tr>
      <w:tr w:rsidR="000176C7" w14:paraId="59188387" w14:textId="349657D9" w:rsidTr="00E30733">
        <w:tc>
          <w:tcPr>
            <w:cnfStyle w:val="001000000000" w:firstRow="0" w:lastRow="0" w:firstColumn="1" w:lastColumn="0" w:oddVBand="0" w:evenVBand="0" w:oddHBand="0" w:evenHBand="0" w:firstRowFirstColumn="0" w:firstRowLastColumn="0" w:lastRowFirstColumn="0" w:lastRowLastColumn="0"/>
            <w:tcW w:w="4106" w:type="dxa"/>
          </w:tcPr>
          <w:p w14:paraId="303B5115" w14:textId="07FB90DF" w:rsidR="000176C7" w:rsidRPr="00E30733" w:rsidRDefault="000176C7" w:rsidP="00DF74C5">
            <w:pPr>
              <w:rPr>
                <w:b w:val="0"/>
                <w:bCs w:val="0"/>
                <w:lang w:val="en-US"/>
              </w:rPr>
            </w:pPr>
            <w:r w:rsidRPr="00DF74C5">
              <w:rPr>
                <w:lang w:val="en-US"/>
              </w:rPr>
              <w:t>The piece moves to his own-colored square</w:t>
            </w:r>
          </w:p>
        </w:tc>
        <w:tc>
          <w:tcPr>
            <w:tcW w:w="2552" w:type="dxa"/>
          </w:tcPr>
          <w:p w14:paraId="6EA26D97" w14:textId="579B87FC" w:rsidR="000176C7" w:rsidRPr="00DF74C5" w:rsidRDefault="000176C7" w:rsidP="00DF74C5">
            <w:pPr>
              <w:cnfStyle w:val="000000000000" w:firstRow="0" w:lastRow="0" w:firstColumn="0" w:lastColumn="0" w:oddVBand="0" w:evenVBand="0" w:oddHBand="0" w:evenHBand="0" w:firstRowFirstColumn="0" w:firstRowLastColumn="0" w:lastRowFirstColumn="0" w:lastRowLastColumn="0"/>
              <w:rPr>
                <w:lang w:val="en-US"/>
              </w:rPr>
            </w:pPr>
            <w:r w:rsidRPr="00DF74C5">
              <w:rPr>
                <w:lang w:val="en-US"/>
              </w:rPr>
              <w:t>+0</w:t>
            </w:r>
          </w:p>
        </w:tc>
        <w:tc>
          <w:tcPr>
            <w:tcW w:w="2551" w:type="dxa"/>
          </w:tcPr>
          <w:p w14:paraId="68532753" w14:textId="2F38136C" w:rsidR="000176C7" w:rsidRPr="00DF74C5" w:rsidRDefault="000176C7" w:rsidP="00DF74C5">
            <w:pPr>
              <w:cnfStyle w:val="000000000000" w:firstRow="0" w:lastRow="0" w:firstColumn="0" w:lastColumn="0" w:oddVBand="0" w:evenVBand="0" w:oddHBand="0" w:evenHBand="0" w:firstRowFirstColumn="0" w:firstRowLastColumn="0" w:lastRowFirstColumn="0" w:lastRowLastColumn="0"/>
              <w:rPr>
                <w:lang w:val="en-US"/>
              </w:rPr>
            </w:pPr>
            <w:r w:rsidRPr="00DF74C5">
              <w:rPr>
                <w:lang w:val="en-US"/>
              </w:rPr>
              <w:t>+0</w:t>
            </w:r>
          </w:p>
        </w:tc>
      </w:tr>
      <w:tr w:rsidR="000176C7" w14:paraId="059B52C0" w14:textId="689E845C" w:rsidTr="00E30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D8712BD" w14:textId="563FAD6A" w:rsidR="000176C7" w:rsidRPr="00E30733" w:rsidRDefault="000176C7" w:rsidP="00DF74C5">
            <w:pPr>
              <w:rPr>
                <w:b w:val="0"/>
                <w:bCs w:val="0"/>
                <w:lang w:val="en-US"/>
              </w:rPr>
            </w:pPr>
            <w:r w:rsidRPr="00DF74C5">
              <w:rPr>
                <w:lang w:val="en-US"/>
              </w:rPr>
              <w:t>The piece moves to opponents colored square</w:t>
            </w:r>
          </w:p>
        </w:tc>
        <w:tc>
          <w:tcPr>
            <w:tcW w:w="2552" w:type="dxa"/>
          </w:tcPr>
          <w:p w14:paraId="01E6AEB6" w14:textId="7E23171E" w:rsidR="000176C7" w:rsidRPr="00DF74C5" w:rsidRDefault="000176C7" w:rsidP="00DF74C5">
            <w:pPr>
              <w:cnfStyle w:val="000000100000" w:firstRow="0" w:lastRow="0" w:firstColumn="0" w:lastColumn="0" w:oddVBand="0" w:evenVBand="0" w:oddHBand="1" w:evenHBand="0" w:firstRowFirstColumn="0" w:firstRowLastColumn="0" w:lastRowFirstColumn="0" w:lastRowLastColumn="0"/>
              <w:rPr>
                <w:lang w:val="en-US"/>
              </w:rPr>
            </w:pPr>
            <w:r w:rsidRPr="00DF74C5">
              <w:rPr>
                <w:lang w:val="en-US"/>
              </w:rPr>
              <w:t>+1</w:t>
            </w:r>
          </w:p>
        </w:tc>
        <w:tc>
          <w:tcPr>
            <w:tcW w:w="2551" w:type="dxa"/>
          </w:tcPr>
          <w:p w14:paraId="09C92BA0" w14:textId="06FEE055" w:rsidR="000176C7" w:rsidRPr="00DF74C5" w:rsidRDefault="000176C7" w:rsidP="00DF74C5">
            <w:pPr>
              <w:cnfStyle w:val="000000100000" w:firstRow="0" w:lastRow="0" w:firstColumn="0" w:lastColumn="0" w:oddVBand="0" w:evenVBand="0" w:oddHBand="1" w:evenHBand="0" w:firstRowFirstColumn="0" w:firstRowLastColumn="0" w:lastRowFirstColumn="0" w:lastRowLastColumn="0"/>
              <w:rPr>
                <w:lang w:val="en-US"/>
              </w:rPr>
            </w:pPr>
            <w:r w:rsidRPr="00DF74C5">
              <w:rPr>
                <w:lang w:val="en-US"/>
              </w:rPr>
              <w:t>-1</w:t>
            </w:r>
          </w:p>
        </w:tc>
      </w:tr>
    </w:tbl>
    <w:p w14:paraId="0698FE42" w14:textId="03BC42B1" w:rsidR="00DF74C5" w:rsidRDefault="000176C7" w:rsidP="0051519D">
      <w:pPr>
        <w:rPr>
          <w:lang w:val="en-US"/>
        </w:rPr>
      </w:pPr>
      <w:r>
        <w:rPr>
          <w:lang w:val="en-US"/>
        </w:rPr>
        <w:t>To determine what color square the piece steps on, we can use “endbutton_color". The endbutton_color is the color of the square the user wants to move his piece to.</w:t>
      </w:r>
    </w:p>
    <w:p w14:paraId="665E06EB" w14:textId="68435B4D" w:rsidR="000176C7" w:rsidRDefault="002A71A0" w:rsidP="0051519D">
      <w:pPr>
        <w:rPr>
          <w:lang w:val="en-US"/>
        </w:rPr>
      </w:pPr>
      <w:r>
        <w:rPr>
          <w:lang w:val="en-US"/>
        </w:rPr>
        <w:t>Since I only want the coloring and scoring the happen if the move was legit, I put everything within the condition of check_chosen_move.</w:t>
      </w:r>
    </w:p>
    <w:p w14:paraId="37C483FF" w14:textId="15AAD660" w:rsidR="002A71A0" w:rsidRDefault="002A71A0" w:rsidP="0051519D">
      <w:pPr>
        <w:rPr>
          <w:lang w:val="en-US"/>
        </w:rPr>
      </w:pPr>
      <w:r>
        <w:rPr>
          <w:lang w:val="en-US"/>
        </w:rPr>
        <w:t>Here is the code from white’s side:</w:t>
      </w:r>
    </w:p>
    <w:p w14:paraId="004933A3"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586C0"/>
          <w:sz w:val="21"/>
          <w:szCs w:val="21"/>
          <w:lang w:val="en-CH" w:eastAsia="en-GB"/>
        </w:rPr>
        <w:t>if</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CDCAA"/>
          <w:sz w:val="21"/>
          <w:szCs w:val="21"/>
          <w:lang w:val="en-CH" w:eastAsia="en-GB"/>
        </w:rPr>
        <w:t>check_chosen_move</w:t>
      </w:r>
      <w:r w:rsidRPr="000176C7">
        <w:rPr>
          <w:rFonts w:ascii="Consolas" w:eastAsia="Times New Roman" w:hAnsi="Consolas" w:cs="Consolas"/>
          <w:color w:val="CCCCCC"/>
          <w:sz w:val="21"/>
          <w:szCs w:val="21"/>
          <w:lang w:val="en-CH" w:eastAsia="en-GB"/>
        </w:rPr>
        <w:t>(</w:t>
      </w:r>
      <w:r w:rsidRPr="000176C7">
        <w:rPr>
          <w:rFonts w:ascii="Consolas" w:eastAsia="Times New Roman" w:hAnsi="Consolas" w:cs="Consolas"/>
          <w:color w:val="9CDCFE"/>
          <w:sz w:val="21"/>
          <w:szCs w:val="21"/>
          <w:lang w:val="en-CH" w:eastAsia="en-GB"/>
        </w:rPr>
        <w:t>startbutton_position</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endbutton_position</w:t>
      </w:r>
      <w:r w:rsidRPr="000176C7">
        <w:rPr>
          <w:rFonts w:ascii="Consolas" w:eastAsia="Times New Roman" w:hAnsi="Consolas" w:cs="Consolas"/>
          <w:color w:val="CCCCCC"/>
          <w:sz w:val="21"/>
          <w:szCs w:val="21"/>
          <w:lang w:val="en-CH" w:eastAsia="en-GB"/>
        </w:rPr>
        <w:t>):</w:t>
      </w:r>
    </w:p>
    <w:p w14:paraId="134EAF1D"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C586C0"/>
          <w:sz w:val="21"/>
          <w:szCs w:val="21"/>
          <w:lang w:val="en-CH" w:eastAsia="en-GB"/>
        </w:rPr>
        <w:t>if</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count_turn</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B5CEA8"/>
          <w:sz w:val="21"/>
          <w:szCs w:val="21"/>
          <w:lang w:val="en-CH" w:eastAsia="en-GB"/>
        </w:rPr>
        <w:t>2</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B5CEA8"/>
          <w:sz w:val="21"/>
          <w:szCs w:val="21"/>
          <w:lang w:val="en-CH" w:eastAsia="en-GB"/>
        </w:rPr>
        <w:t>0</w:t>
      </w:r>
      <w:r w:rsidRPr="000176C7">
        <w:rPr>
          <w:rFonts w:ascii="Consolas" w:eastAsia="Times New Roman" w:hAnsi="Consolas" w:cs="Consolas"/>
          <w:color w:val="CCCCCC"/>
          <w:sz w:val="21"/>
          <w:szCs w:val="21"/>
          <w:lang w:val="en-CH" w:eastAsia="en-GB"/>
        </w:rPr>
        <w:t>:</w:t>
      </w:r>
    </w:p>
    <w:p w14:paraId="4CA0962C"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C586C0"/>
          <w:sz w:val="21"/>
          <w:szCs w:val="21"/>
          <w:lang w:val="en-CH" w:eastAsia="en-GB"/>
        </w:rPr>
        <w:t>if</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endbutton_color</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CE9178"/>
          <w:sz w:val="21"/>
          <w:szCs w:val="21"/>
          <w:lang w:val="en-CH" w:eastAsia="en-GB"/>
        </w:rPr>
        <w:t>"white"</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569CD6"/>
          <w:sz w:val="21"/>
          <w:szCs w:val="21"/>
          <w:lang w:val="en-CH" w:eastAsia="en-GB"/>
        </w:rPr>
        <w:t>or</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endbutton_color</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CE9178"/>
          <w:sz w:val="21"/>
          <w:szCs w:val="21"/>
          <w:lang w:val="en-CH" w:eastAsia="en-GB"/>
        </w:rPr>
        <w:t>"grey"</w:t>
      </w:r>
      <w:r w:rsidRPr="000176C7">
        <w:rPr>
          <w:rFonts w:ascii="Consolas" w:eastAsia="Times New Roman" w:hAnsi="Consolas" w:cs="Consolas"/>
          <w:color w:val="CCCCCC"/>
          <w:sz w:val="21"/>
          <w:szCs w:val="21"/>
          <w:lang w:val="en-CH" w:eastAsia="en-GB"/>
        </w:rPr>
        <w:t>:</w:t>
      </w:r>
    </w:p>
    <w:p w14:paraId="47ADE564"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4FC1FF"/>
          <w:sz w:val="21"/>
          <w:szCs w:val="21"/>
          <w:lang w:val="en-CH" w:eastAsia="en-GB"/>
        </w:rPr>
        <w:t>WHITE_SCORE</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B5CEA8"/>
          <w:sz w:val="21"/>
          <w:szCs w:val="21"/>
          <w:lang w:val="en-CH" w:eastAsia="en-GB"/>
        </w:rPr>
        <w:t>1</w:t>
      </w:r>
    </w:p>
    <w:p w14:paraId="7545FD59"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C586C0"/>
          <w:sz w:val="21"/>
          <w:szCs w:val="21"/>
          <w:lang w:val="en-CH" w:eastAsia="en-GB"/>
        </w:rPr>
        <w:t>elif</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endbutton_color</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4FC1FF"/>
          <w:sz w:val="21"/>
          <w:szCs w:val="21"/>
          <w:lang w:val="en-CH" w:eastAsia="en-GB"/>
        </w:rPr>
        <w:t>BLACK_COLOR</w:t>
      </w:r>
      <w:r w:rsidRPr="000176C7">
        <w:rPr>
          <w:rFonts w:ascii="Consolas" w:eastAsia="Times New Roman" w:hAnsi="Consolas" w:cs="Consolas"/>
          <w:color w:val="CCCCCC"/>
          <w:sz w:val="21"/>
          <w:szCs w:val="21"/>
          <w:lang w:val="en-CH" w:eastAsia="en-GB"/>
        </w:rPr>
        <w:t>:</w:t>
      </w:r>
    </w:p>
    <w:p w14:paraId="19153F3D"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4FC1FF"/>
          <w:sz w:val="21"/>
          <w:szCs w:val="21"/>
          <w:lang w:val="en-CH" w:eastAsia="en-GB"/>
        </w:rPr>
        <w:t>BLACK_SCORE</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B5CEA8"/>
          <w:sz w:val="21"/>
          <w:szCs w:val="21"/>
          <w:lang w:val="en-CH" w:eastAsia="en-GB"/>
        </w:rPr>
        <w:t>1</w:t>
      </w:r>
    </w:p>
    <w:p w14:paraId="5F27BD08"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4FC1FF"/>
          <w:sz w:val="21"/>
          <w:szCs w:val="21"/>
          <w:lang w:val="en-CH" w:eastAsia="en-GB"/>
        </w:rPr>
        <w:t>WHITE_SCORE</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B5CEA8"/>
          <w:sz w:val="21"/>
          <w:szCs w:val="21"/>
          <w:lang w:val="en-CH" w:eastAsia="en-GB"/>
        </w:rPr>
        <w:t>1</w:t>
      </w:r>
    </w:p>
    <w:p w14:paraId="128BCCC0"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endbutton_color</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4FC1FF"/>
          <w:sz w:val="21"/>
          <w:szCs w:val="21"/>
          <w:lang w:val="en-CH" w:eastAsia="en-GB"/>
        </w:rPr>
        <w:t>WHITE_COLOR</w:t>
      </w:r>
    </w:p>
    <w:p w14:paraId="765A9380" w14:textId="77777777" w:rsidR="000176C7" w:rsidRPr="000176C7" w:rsidRDefault="000176C7" w:rsidP="000176C7">
      <w:pPr>
        <w:shd w:val="clear" w:color="auto" w:fill="1F1F1F"/>
        <w:spacing w:after="0" w:line="240" w:lineRule="auto"/>
        <w:jc w:val="left"/>
        <w:rPr>
          <w:rFonts w:ascii="Consolas" w:eastAsia="Times New Roman" w:hAnsi="Consolas" w:cs="Consolas"/>
          <w:color w:val="CCCCCC"/>
          <w:sz w:val="21"/>
          <w:szCs w:val="21"/>
          <w:lang w:val="en-CH" w:eastAsia="en-GB"/>
        </w:rPr>
      </w:pP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9CDCFE"/>
          <w:sz w:val="21"/>
          <w:szCs w:val="21"/>
          <w:lang w:val="en-CH" w:eastAsia="en-GB"/>
        </w:rPr>
        <w:t>count_turn</w:t>
      </w:r>
      <w:r w:rsidRPr="000176C7">
        <w:rPr>
          <w:rFonts w:ascii="Consolas" w:eastAsia="Times New Roman" w:hAnsi="Consolas" w:cs="Consolas"/>
          <w:color w:val="CCCCCC"/>
          <w:sz w:val="21"/>
          <w:szCs w:val="21"/>
          <w:lang w:val="en-CH" w:eastAsia="en-GB"/>
        </w:rPr>
        <w:t xml:space="preserve"> </w:t>
      </w:r>
      <w:r w:rsidRPr="000176C7">
        <w:rPr>
          <w:rFonts w:ascii="Consolas" w:eastAsia="Times New Roman" w:hAnsi="Consolas" w:cs="Consolas"/>
          <w:color w:val="D4D4D4"/>
          <w:sz w:val="21"/>
          <w:szCs w:val="21"/>
          <w:lang w:val="en-CH" w:eastAsia="en-GB"/>
        </w:rPr>
        <w:t>+=</w:t>
      </w:r>
      <w:r w:rsidRPr="000176C7">
        <w:rPr>
          <w:rFonts w:ascii="Consolas" w:eastAsia="Times New Roman" w:hAnsi="Consolas" w:cs="Consolas"/>
          <w:color w:val="B5CEA8"/>
          <w:sz w:val="21"/>
          <w:szCs w:val="21"/>
          <w:lang w:val="en-CH" w:eastAsia="en-GB"/>
        </w:rPr>
        <w:t>1</w:t>
      </w:r>
    </w:p>
    <w:p w14:paraId="3392444B" w14:textId="77777777" w:rsidR="000176C7" w:rsidRDefault="000176C7" w:rsidP="0051519D">
      <w:pPr>
        <w:rPr>
          <w:lang w:val="en-US"/>
        </w:rPr>
      </w:pPr>
    </w:p>
    <w:p w14:paraId="3DDEAF21" w14:textId="27FE3BD5" w:rsidR="00DF74C5" w:rsidRPr="00DF74C5" w:rsidRDefault="00447AED" w:rsidP="00DF74C5">
      <w:pPr>
        <w:rPr>
          <w:lang w:val="en-US"/>
        </w:rPr>
      </w:pPr>
      <w:r>
        <w:rPr>
          <w:lang w:val="en-US"/>
        </w:rPr>
        <w:lastRenderedPageBreak/>
        <w:t>To display the round that have been played so far, I created a Label that displays the count_turn variable as a string.</w:t>
      </w:r>
    </w:p>
    <w:p w14:paraId="6C7F829B" w14:textId="6F30E06A" w:rsidR="00D67AF2" w:rsidRPr="00C03B2B" w:rsidRDefault="00745EFD" w:rsidP="00745EFD">
      <w:pPr>
        <w:pStyle w:val="Heading1"/>
        <w:rPr>
          <w:lang w:val="en-US"/>
        </w:rPr>
      </w:pPr>
      <w:bookmarkStart w:id="611" w:name="_Chaotic_Chess"/>
      <w:bookmarkStart w:id="612" w:name="_Toc155256846"/>
      <w:bookmarkEnd w:id="611"/>
      <w:r>
        <w:rPr>
          <w:lang w:val="en-US"/>
        </w:rPr>
        <w:t xml:space="preserve">Chaotic </w:t>
      </w:r>
      <w:ins w:id="613" w:author="Attila Vizhanyo" w:date="2024-01-04T10:27:00Z">
        <w:r w:rsidR="00632C07">
          <w:rPr>
            <w:lang w:val="en-US"/>
          </w:rPr>
          <w:t>c</w:t>
        </w:r>
      </w:ins>
      <w:del w:id="614" w:author="Attila Vizhanyo" w:date="2024-01-04T10:27:00Z">
        <w:r w:rsidDel="00632C07">
          <w:rPr>
            <w:lang w:val="en-US"/>
          </w:rPr>
          <w:delText>C</w:delText>
        </w:r>
      </w:del>
      <w:r>
        <w:rPr>
          <w:lang w:val="en-US"/>
        </w:rPr>
        <w:t>hess</w:t>
      </w:r>
      <w:bookmarkEnd w:id="612"/>
    </w:p>
    <w:p w14:paraId="206DED2B" w14:textId="1E4C561F" w:rsidR="009A2ACE" w:rsidRPr="00C03B2B" w:rsidRDefault="00F16D7D" w:rsidP="00EA589D">
      <w:pPr>
        <w:pStyle w:val="Heading2"/>
        <w:rPr>
          <w:lang w:val="en-US"/>
        </w:rPr>
      </w:pPr>
      <w:bookmarkStart w:id="615" w:name="_Toc155256847"/>
      <w:r w:rsidRPr="00C03B2B">
        <w:rPr>
          <w:lang w:val="en-US"/>
        </w:rPr>
        <w:t xml:space="preserve">Rules of </w:t>
      </w:r>
      <w:ins w:id="616" w:author="Attila Vizhanyo" w:date="2024-01-04T10:26:00Z">
        <w:r w:rsidR="00632C07">
          <w:rPr>
            <w:lang w:val="en-US"/>
          </w:rPr>
          <w:t>c</w:t>
        </w:r>
      </w:ins>
      <w:del w:id="617" w:author="Attila Vizhanyo" w:date="2024-01-04T10:26:00Z">
        <w:r w:rsidRPr="00C03B2B" w:rsidDel="00632C07">
          <w:rPr>
            <w:lang w:val="en-US"/>
          </w:rPr>
          <w:delText>C</w:delText>
        </w:r>
      </w:del>
      <w:r w:rsidRPr="00C03B2B">
        <w:rPr>
          <w:lang w:val="en-US"/>
        </w:rPr>
        <w:t xml:space="preserve">haotic </w:t>
      </w:r>
      <w:ins w:id="618" w:author="Attila Vizhanyo" w:date="2024-01-04T10:27:00Z">
        <w:r w:rsidR="00632C07">
          <w:rPr>
            <w:lang w:val="en-US"/>
          </w:rPr>
          <w:t>c</w:t>
        </w:r>
      </w:ins>
      <w:del w:id="619" w:author="Attila Vizhanyo" w:date="2024-01-04T10:27:00Z">
        <w:r w:rsidRPr="00C03B2B" w:rsidDel="00632C07">
          <w:rPr>
            <w:lang w:val="en-US"/>
          </w:rPr>
          <w:delText>C</w:delText>
        </w:r>
      </w:del>
      <w:r w:rsidRPr="00C03B2B">
        <w:rPr>
          <w:lang w:val="en-US"/>
        </w:rPr>
        <w:t>hess</w:t>
      </w:r>
      <w:bookmarkEnd w:id="615"/>
    </w:p>
    <w:p w14:paraId="7D7C0381" w14:textId="77777777" w:rsidR="00632C07" w:rsidRDefault="00632C07" w:rsidP="00632C07">
      <w:pPr>
        <w:tabs>
          <w:tab w:val="left" w:pos="6255"/>
        </w:tabs>
        <w:rPr>
          <w:ins w:id="620" w:author="Attila Vizhanyo" w:date="2024-01-04T10:27:00Z"/>
          <w:lang w:val="en-US"/>
        </w:rPr>
      </w:pPr>
      <w:ins w:id="621" w:author="Attila Vizhanyo" w:date="2024-01-04T10:27:00Z">
        <w:r w:rsidRPr="00C03B2B">
          <w:rPr>
            <w:lang w:val="en-US"/>
          </w:rPr>
          <w:t xml:space="preserve">Chaotic Chess introduces four </w:t>
        </w:r>
        <w:r>
          <w:rPr>
            <w:lang w:val="en-US"/>
          </w:rPr>
          <w:t xml:space="preserve">different types of </w:t>
        </w:r>
        <w:r w:rsidRPr="00C03B2B">
          <w:rPr>
            <w:lang w:val="en-US"/>
          </w:rPr>
          <w:t xml:space="preserve">items that </w:t>
        </w:r>
        <w:r>
          <w:rPr>
            <w:lang w:val="en-US"/>
          </w:rPr>
          <w:t xml:space="preserve">appear randomly on the board and </w:t>
        </w:r>
        <w:r w:rsidRPr="00C03B2B">
          <w:rPr>
            <w:lang w:val="en-US"/>
          </w:rPr>
          <w:t>the pieces can pick up, granting the</w:t>
        </w:r>
        <w:r>
          <w:rPr>
            <w:lang w:val="en-US"/>
          </w:rPr>
          <w:t xml:space="preserve"> pieces</w:t>
        </w:r>
        <w:r w:rsidRPr="00C03B2B">
          <w:rPr>
            <w:lang w:val="en-US"/>
          </w:rPr>
          <w:t xml:space="preserve"> special abilities. To make the game balanced, the items are equally distributed on empty fields on the white side (rows one to four) and on the black side (rows five to eight). A piece can pick up an item by stepping on </w:t>
        </w:r>
        <w:r>
          <w:rPr>
            <w:lang w:val="en-US"/>
          </w:rPr>
          <w:t>the</w:t>
        </w:r>
        <w:r w:rsidRPr="00C03B2B">
          <w:rPr>
            <w:lang w:val="en-US"/>
          </w:rPr>
          <w:t xml:space="preserve"> square</w:t>
        </w:r>
        <w:r>
          <w:rPr>
            <w:lang w:val="en-US"/>
          </w:rPr>
          <w:t xml:space="preserve"> occupied by the item</w:t>
        </w:r>
        <w:r w:rsidRPr="00C03B2B">
          <w:rPr>
            <w:lang w:val="en-US"/>
          </w:rPr>
          <w:t xml:space="preserve">. </w:t>
        </w:r>
      </w:ins>
    </w:p>
    <w:p w14:paraId="199F54D7" w14:textId="77777777" w:rsidR="00632C07" w:rsidRPr="00C03B2B" w:rsidRDefault="00632C07" w:rsidP="00632C07">
      <w:pPr>
        <w:tabs>
          <w:tab w:val="left" w:pos="6255"/>
        </w:tabs>
        <w:rPr>
          <w:ins w:id="622" w:author="Attila Vizhanyo" w:date="2024-01-04T10:27:00Z"/>
          <w:lang w:val="en-US"/>
        </w:rPr>
      </w:pPr>
      <w:ins w:id="623" w:author="Attila Vizhanyo" w:date="2024-01-04T10:27:00Z">
        <w:r w:rsidRPr="00C03B2B">
          <w:rPr>
            <w:lang w:val="en-US"/>
          </w:rPr>
          <w:t xml:space="preserve">The four items </w:t>
        </w:r>
        <w:r>
          <w:rPr>
            <w:lang w:val="en-US"/>
          </w:rPr>
          <w:t>are called</w:t>
        </w:r>
        <w:r w:rsidRPr="00C03B2B">
          <w:rPr>
            <w:lang w:val="en-US"/>
          </w:rPr>
          <w:t xml:space="preserve"> </w:t>
        </w:r>
        <w:r>
          <w:rPr>
            <w:lang w:val="en-US"/>
          </w:rPr>
          <w:t>the</w:t>
        </w:r>
        <w:r w:rsidRPr="00C03B2B">
          <w:rPr>
            <w:lang w:val="en-US"/>
          </w:rPr>
          <w:t xml:space="preserve"> bomb, </w:t>
        </w:r>
        <w:r>
          <w:rPr>
            <w:lang w:val="en-US"/>
          </w:rPr>
          <w:t xml:space="preserve">the </w:t>
        </w:r>
        <w:r w:rsidRPr="00C03B2B">
          <w:rPr>
            <w:lang w:val="en-US"/>
          </w:rPr>
          <w:t xml:space="preserve">shield, </w:t>
        </w:r>
        <w:r>
          <w:rPr>
            <w:lang w:val="en-US"/>
          </w:rPr>
          <w:t xml:space="preserve">the </w:t>
        </w:r>
        <w:r w:rsidRPr="00C03B2B">
          <w:rPr>
            <w:lang w:val="en-US"/>
          </w:rPr>
          <w:t xml:space="preserve">coin and </w:t>
        </w:r>
        <w:r>
          <w:rPr>
            <w:lang w:val="en-US"/>
          </w:rPr>
          <w:t xml:space="preserve">the </w:t>
        </w:r>
        <w:r w:rsidRPr="00C03B2B">
          <w:rPr>
            <w:lang w:val="en-US"/>
          </w:rPr>
          <w:t>barrier.</w:t>
        </w:r>
        <w:r>
          <w:rPr>
            <w:lang w:val="en-US"/>
          </w:rPr>
          <w:t xml:space="preserve"> At the beginning of the game, there are no items on the board. After the first move, two shields appear on the board – one shield on the white side, and one shield on the black side. After the second move, two bombs appear. After the third move, tow coins appear. After the fourth move, two barriers appear. Afterwards t</w:t>
        </w:r>
        <w:r w:rsidRPr="00C03B2B">
          <w:rPr>
            <w:lang w:val="en-US"/>
          </w:rPr>
          <w:t xml:space="preserve">he items change their positions every four </w:t>
        </w:r>
        <w:r>
          <w:rPr>
            <w:lang w:val="en-US"/>
          </w:rPr>
          <w:t>rounds,</w:t>
        </w:r>
        <w:r w:rsidRPr="00C03B2B">
          <w:rPr>
            <w:lang w:val="en-US"/>
          </w:rPr>
          <w:t xml:space="preserve"> successively</w:t>
        </w:r>
        <w:r>
          <w:rPr>
            <w:lang w:val="en-US"/>
          </w:rPr>
          <w:t xml:space="preserve"> until the end of the game</w:t>
        </w:r>
        <w:r w:rsidRPr="00C03B2B">
          <w:rPr>
            <w:lang w:val="en-US"/>
          </w:rPr>
          <w:t xml:space="preserve">. The game </w:t>
        </w:r>
        <w:r>
          <w:rPr>
            <w:lang w:val="en-US"/>
          </w:rPr>
          <w:t>end</w:t>
        </w:r>
        <w:r w:rsidRPr="00C03B2B">
          <w:rPr>
            <w:lang w:val="en-US"/>
          </w:rPr>
          <w:t>s if either king is in checkmate.</w:t>
        </w:r>
      </w:ins>
    </w:p>
    <w:p w14:paraId="66482E49" w14:textId="200972EC" w:rsidR="00132FA5" w:rsidRPr="00C03B2B" w:rsidDel="00632C07" w:rsidRDefault="00132FA5" w:rsidP="00132FA5">
      <w:pPr>
        <w:tabs>
          <w:tab w:val="left" w:pos="6255"/>
        </w:tabs>
        <w:rPr>
          <w:del w:id="624" w:author="Attila Vizhanyo" w:date="2024-01-04T10:27:00Z"/>
          <w:lang w:val="en-US"/>
        </w:rPr>
      </w:pPr>
      <w:del w:id="625" w:author="Attila Vizhanyo" w:date="2024-01-04T10:27:00Z">
        <w:r w:rsidRPr="00C03B2B" w:rsidDel="00632C07">
          <w:rPr>
            <w:lang w:val="en-US"/>
          </w:rPr>
          <w:delText>Chaotic Chess introduces four items that the chess pieces can pick up, granting them special abilities. To make the game balanced, the items are equally distributed on empty fields on the white side (rows one to four) and on the black side (rows five to eight). A piece can pick up an item by stepping on its according square. The items change their positions every four moves successively. The game comes to an end if either king is in checkmate.</w:delText>
        </w:r>
      </w:del>
    </w:p>
    <w:p w14:paraId="7A249230" w14:textId="4CDF15B4" w:rsidR="00132FA5" w:rsidRPr="00C03B2B" w:rsidDel="00632C07" w:rsidRDefault="00132FA5" w:rsidP="00132FA5">
      <w:pPr>
        <w:tabs>
          <w:tab w:val="left" w:pos="6255"/>
        </w:tabs>
        <w:rPr>
          <w:del w:id="626" w:author="Attila Vizhanyo" w:date="2024-01-04T10:27:00Z"/>
          <w:lang w:val="en-US"/>
        </w:rPr>
      </w:pPr>
      <w:del w:id="627" w:author="Attila Vizhanyo" w:date="2024-01-04T10:27:00Z">
        <w:r w:rsidRPr="00C03B2B" w:rsidDel="00632C07">
          <w:rPr>
            <w:lang w:val="en-US"/>
          </w:rPr>
          <w:delText>The four items consist of a bomb, shield, coin and barrier.</w:delText>
        </w:r>
      </w:del>
    </w:p>
    <w:p w14:paraId="680C1DAE" w14:textId="77777777" w:rsidR="00132FA5" w:rsidRPr="00005D34" w:rsidRDefault="00132FA5" w:rsidP="003336BE">
      <w:pPr>
        <w:keepNext/>
        <w:jc w:val="center"/>
        <w:rPr>
          <w:lang w:val="en-US"/>
        </w:rPr>
      </w:pPr>
      <w:r w:rsidRPr="00C03B2B">
        <w:rPr>
          <w:noProof/>
          <w:lang w:val="en-US"/>
        </w:rPr>
        <w:drawing>
          <wp:inline distT="0" distB="0" distL="0" distR="0" wp14:anchorId="15517435" wp14:editId="70E3D3BE">
            <wp:extent cx="3363666" cy="2592000"/>
            <wp:effectExtent l="0" t="0" r="0" b="0"/>
            <wp:docPr id="2141234435"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4435" name="Picture 7" descr="A screenshot of a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3666" cy="2592000"/>
                    </a:xfrm>
                    <a:prstGeom prst="rect">
                      <a:avLst/>
                    </a:prstGeom>
                  </pic:spPr>
                </pic:pic>
              </a:graphicData>
            </a:graphic>
          </wp:inline>
        </w:drawing>
      </w:r>
    </w:p>
    <w:p w14:paraId="283BAA4C" w14:textId="66AE4A6F" w:rsidR="00132FA5" w:rsidRDefault="00132FA5" w:rsidP="00B228D7">
      <w:pPr>
        <w:pStyle w:val="Caption"/>
        <w:jc w:val="center"/>
        <w:rPr>
          <w:ins w:id="628" w:author="Attila Vizhanyo" w:date="2024-01-04T10:27:00Z"/>
          <w:lang w:val="en-US"/>
        </w:rPr>
      </w:pPr>
      <w:bookmarkStart w:id="629" w:name="_Toc155256879"/>
      <w:r w:rsidRPr="00005D34">
        <w:rPr>
          <w:lang w:val="en-US"/>
        </w:rPr>
        <w:t xml:space="preserve">Figure </w:t>
      </w:r>
      <w:r w:rsidRPr="00005D34">
        <w:rPr>
          <w:lang w:val="en-US"/>
        </w:rPr>
        <w:fldChar w:fldCharType="begin"/>
      </w:r>
      <w:r w:rsidRPr="00005D34">
        <w:rPr>
          <w:lang w:val="en-US"/>
        </w:rPr>
        <w:instrText xml:space="preserve"> SEQ Figure \* ARABIC </w:instrText>
      </w:r>
      <w:r w:rsidRPr="00005D34">
        <w:rPr>
          <w:lang w:val="en-US"/>
        </w:rPr>
        <w:fldChar w:fldCharType="separate"/>
      </w:r>
      <w:ins w:id="630" w:author="Attila Vizhanyo" w:date="2024-01-04T11:49:00Z">
        <w:r w:rsidR="00BB26BF">
          <w:rPr>
            <w:noProof/>
            <w:lang w:val="en-US"/>
          </w:rPr>
          <w:t>15</w:t>
        </w:r>
      </w:ins>
      <w:del w:id="631" w:author="Attila Vizhanyo" w:date="2024-01-04T10:21:00Z">
        <w:r w:rsidR="0044187F" w:rsidDel="00F50238">
          <w:rPr>
            <w:noProof/>
            <w:lang w:val="en-US"/>
          </w:rPr>
          <w:delText>12</w:delText>
        </w:r>
      </w:del>
      <w:r w:rsidRPr="00005D34">
        <w:rPr>
          <w:lang w:val="en-US"/>
        </w:rPr>
        <w:fldChar w:fldCharType="end"/>
      </w:r>
      <w:r w:rsidRPr="00005D34">
        <w:rPr>
          <w:lang w:val="en-US"/>
        </w:rPr>
        <w:t xml:space="preserve"> </w:t>
      </w:r>
      <w:r w:rsidR="0044187F">
        <w:rPr>
          <w:lang w:val="en-US"/>
        </w:rPr>
        <w:t>Example of an occurring position in Chaotic Chess</w:t>
      </w:r>
      <w:bookmarkEnd w:id="629"/>
    </w:p>
    <w:p w14:paraId="4EECF5EF" w14:textId="355A69DE" w:rsidR="00632C07" w:rsidRPr="00632C07" w:rsidRDefault="00632C07">
      <w:pPr>
        <w:spacing w:before="240"/>
        <w:rPr>
          <w:lang w:val="en-US"/>
        </w:rPr>
        <w:pPrChange w:id="632" w:author="Attila Vizhanyo" w:date="2024-01-04T10:27:00Z">
          <w:pPr>
            <w:pStyle w:val="Caption"/>
            <w:jc w:val="center"/>
          </w:pPr>
        </w:pPrChange>
      </w:pPr>
      <w:ins w:id="633" w:author="Attila Vizhanyo" w:date="2024-01-04T10:27:00Z">
        <w:r>
          <w:rPr>
            <w:lang w:val="en-US"/>
          </w:rPr>
          <w:t>The following sections describe the behavior of each item and the rules governing them.</w:t>
        </w:r>
      </w:ins>
    </w:p>
    <w:p w14:paraId="74166871" w14:textId="5F41790C" w:rsidR="00F16D7D" w:rsidRPr="00C03B2B" w:rsidRDefault="00745EFD" w:rsidP="00F16D7D">
      <w:pPr>
        <w:pStyle w:val="Heading3"/>
        <w:rPr>
          <w:lang w:val="en-US"/>
        </w:rPr>
      </w:pPr>
      <w:bookmarkStart w:id="634" w:name="_Toc155256848"/>
      <w:r>
        <w:rPr>
          <w:lang w:val="en-US"/>
        </w:rPr>
        <w:t xml:space="preserve">Rules for </w:t>
      </w:r>
      <w:r w:rsidR="00F16D7D" w:rsidRPr="00C03B2B">
        <w:rPr>
          <w:lang w:val="en-US"/>
        </w:rPr>
        <w:t>Barrier</w:t>
      </w:r>
      <w:bookmarkEnd w:id="634"/>
    </w:p>
    <w:p w14:paraId="6F4CBAF2" w14:textId="77777777" w:rsidR="00632C07" w:rsidRPr="00C03B2B" w:rsidRDefault="00632C07" w:rsidP="00632C07">
      <w:pPr>
        <w:tabs>
          <w:tab w:val="left" w:pos="6255"/>
        </w:tabs>
        <w:rPr>
          <w:ins w:id="635" w:author="Attila Vizhanyo" w:date="2024-01-04T10:27:00Z"/>
          <w:lang w:val="en-US"/>
        </w:rPr>
      </w:pPr>
      <w:ins w:id="636" w:author="Attila Vizhanyo" w:date="2024-01-04T10:27:00Z">
        <w:r w:rsidRPr="00C03B2B">
          <w:rPr>
            <w:lang w:val="en-US"/>
          </w:rPr>
          <w:t xml:space="preserve">The square that the barrier is placed on, prevents pieces to step onto that </w:t>
        </w:r>
        <w:r>
          <w:rPr>
            <w:lang w:val="en-US"/>
          </w:rPr>
          <w:t>square</w:t>
        </w:r>
        <w:r w:rsidRPr="00C03B2B">
          <w:rPr>
            <w:lang w:val="en-US"/>
          </w:rPr>
          <w:t xml:space="preserve">. Only the </w:t>
        </w:r>
        <w:r>
          <w:rPr>
            <w:lang w:val="en-US"/>
          </w:rPr>
          <w:t>square</w:t>
        </w:r>
        <w:r w:rsidRPr="00C03B2B">
          <w:rPr>
            <w:lang w:val="en-US"/>
          </w:rPr>
          <w:t xml:space="preserve"> that the barrier is placed on is affected, pieces can jump over the barrier. </w:t>
        </w:r>
        <w:r>
          <w:rPr>
            <w:lang w:val="en-US"/>
          </w:rPr>
          <w:t>The following figures illustrate the behavior of the barrier in the game.</w:t>
        </w:r>
      </w:ins>
    </w:p>
    <w:p w14:paraId="6F8CEBCD" w14:textId="1419CCFA" w:rsidR="00132FA5" w:rsidRPr="00C03B2B" w:rsidDel="00632C07" w:rsidRDefault="00132FA5" w:rsidP="00132FA5">
      <w:pPr>
        <w:tabs>
          <w:tab w:val="left" w:pos="6255"/>
        </w:tabs>
        <w:rPr>
          <w:del w:id="637" w:author="Attila Vizhanyo" w:date="2024-01-04T10:27:00Z"/>
          <w:lang w:val="en-US"/>
        </w:rPr>
      </w:pPr>
      <w:del w:id="638" w:author="Attila Vizhanyo" w:date="2024-01-04T10:27:00Z">
        <w:r w:rsidRPr="00C03B2B" w:rsidDel="00632C07">
          <w:rPr>
            <w:lang w:val="en-US"/>
          </w:rPr>
          <w:lastRenderedPageBreak/>
          <w:delText xml:space="preserve">The square that the barrier is placed on, prevents pieces to step onto that field. Only the field that the barrier is placed on is affected, pieces can jump over the barrier. </w:delText>
        </w:r>
      </w:del>
    </w:p>
    <w:p w14:paraId="75B2A412" w14:textId="35B536B8" w:rsidR="00132FA5" w:rsidRPr="00005D34" w:rsidRDefault="00132FA5" w:rsidP="003336BE">
      <w:pPr>
        <w:keepNext/>
        <w:tabs>
          <w:tab w:val="left" w:pos="6255"/>
        </w:tabs>
        <w:jc w:val="center"/>
        <w:rPr>
          <w:lang w:val="en-US"/>
        </w:rPr>
      </w:pPr>
      <w:r w:rsidRPr="00C03B2B">
        <w:rPr>
          <w:noProof/>
          <w:lang w:val="en-US"/>
        </w:rPr>
        <w:drawing>
          <wp:anchor distT="0" distB="0" distL="114300" distR="114300" simplePos="0" relativeHeight="251673600" behindDoc="0" locked="0" layoutInCell="1" allowOverlap="1" wp14:anchorId="6B755AF2" wp14:editId="1866A1DE">
            <wp:simplePos x="0" y="0"/>
            <wp:positionH relativeFrom="column">
              <wp:posOffset>288290</wp:posOffset>
            </wp:positionH>
            <wp:positionV relativeFrom="paragraph">
              <wp:posOffset>1905</wp:posOffset>
            </wp:positionV>
            <wp:extent cx="2592000" cy="2592000"/>
            <wp:effectExtent l="0" t="0" r="0" b="0"/>
            <wp:wrapSquare wrapText="bothSides"/>
            <wp:docPr id="2052906347" name="Picture 4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6347" name="Picture 45" descr="A screenshot of a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00" cy="2592000"/>
                    </a:xfrm>
                    <a:prstGeom prst="rect">
                      <a:avLst/>
                    </a:prstGeom>
                  </pic:spPr>
                </pic:pic>
              </a:graphicData>
            </a:graphic>
            <wp14:sizeRelH relativeFrom="page">
              <wp14:pctWidth>0</wp14:pctWidth>
            </wp14:sizeRelH>
            <wp14:sizeRelV relativeFrom="page">
              <wp14:pctHeight>0</wp14:pctHeight>
            </wp14:sizeRelV>
          </wp:anchor>
        </w:drawing>
      </w:r>
      <w:r w:rsidR="00A00C18">
        <w:rPr>
          <w:noProof/>
          <w:lang w:val="en-US"/>
        </w:rPr>
        <w:drawing>
          <wp:inline distT="0" distB="0" distL="0" distR="0" wp14:anchorId="0401007F" wp14:editId="357CBED6">
            <wp:extent cx="2594288" cy="2592000"/>
            <wp:effectExtent l="0" t="0" r="0" b="0"/>
            <wp:docPr id="2117683586"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3586" name="Picture 3" descr="A screenshot of a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4288" cy="2592000"/>
                    </a:xfrm>
                    <a:prstGeom prst="rect">
                      <a:avLst/>
                    </a:prstGeom>
                  </pic:spPr>
                </pic:pic>
              </a:graphicData>
            </a:graphic>
          </wp:inline>
        </w:drawing>
      </w:r>
    </w:p>
    <w:p w14:paraId="4A3041AF" w14:textId="7192B938" w:rsidR="00132FA5" w:rsidRPr="00005D34" w:rsidDel="00632C07" w:rsidRDefault="00132FA5" w:rsidP="00F63D5B">
      <w:pPr>
        <w:pStyle w:val="Caption"/>
        <w:jc w:val="center"/>
        <w:rPr>
          <w:del w:id="639" w:author="Attila Vizhanyo" w:date="2024-01-04T10:28:00Z"/>
          <w:lang w:val="en-US"/>
        </w:rPr>
      </w:pPr>
      <w:bookmarkStart w:id="640" w:name="_Toc155256880"/>
      <w:r w:rsidRPr="00005D34">
        <w:rPr>
          <w:lang w:val="en-US"/>
        </w:rPr>
        <w:t xml:space="preserve">Figure </w:t>
      </w:r>
      <w:r w:rsidRPr="00005D34">
        <w:rPr>
          <w:i w:val="0"/>
          <w:iCs w:val="0"/>
          <w:lang w:val="en-US"/>
        </w:rPr>
        <w:fldChar w:fldCharType="begin"/>
      </w:r>
      <w:r w:rsidRPr="00005D34">
        <w:rPr>
          <w:lang w:val="en-US"/>
        </w:rPr>
        <w:instrText xml:space="preserve"> SEQ Figure \* ARABIC </w:instrText>
      </w:r>
      <w:r w:rsidRPr="00005D34">
        <w:rPr>
          <w:i w:val="0"/>
          <w:iCs w:val="0"/>
          <w:lang w:val="en-US"/>
        </w:rPr>
        <w:fldChar w:fldCharType="separate"/>
      </w:r>
      <w:ins w:id="641" w:author="Attila Vizhanyo" w:date="2024-01-04T11:49:00Z">
        <w:r w:rsidR="00BB26BF">
          <w:rPr>
            <w:noProof/>
            <w:lang w:val="en-US"/>
          </w:rPr>
          <w:t>16</w:t>
        </w:r>
      </w:ins>
      <w:del w:id="642" w:author="Attila Vizhanyo" w:date="2024-01-04T10:21:00Z">
        <w:r w:rsidR="0044187F" w:rsidDel="00F50238">
          <w:rPr>
            <w:noProof/>
            <w:lang w:val="en-US"/>
          </w:rPr>
          <w:delText>13</w:delText>
        </w:r>
      </w:del>
      <w:r w:rsidRPr="00005D34">
        <w:rPr>
          <w:i w:val="0"/>
          <w:iCs w:val="0"/>
          <w:lang w:val="en-US"/>
        </w:rPr>
        <w:fldChar w:fldCharType="end"/>
      </w:r>
      <w:r w:rsidRPr="00005D34">
        <w:rPr>
          <w:lang w:val="en-US"/>
        </w:rPr>
        <w:t xml:space="preserve"> </w:t>
      </w:r>
      <w:r w:rsidR="00B228D7">
        <w:rPr>
          <w:lang w:val="en-US"/>
        </w:rPr>
        <w:t>Use</w:t>
      </w:r>
      <w:r w:rsidR="00F63D5B">
        <w:rPr>
          <w:lang w:val="en-US"/>
        </w:rPr>
        <w:t xml:space="preserve"> case Barrier</w:t>
      </w:r>
      <w:bookmarkEnd w:id="640"/>
    </w:p>
    <w:p w14:paraId="180F0555" w14:textId="77777777" w:rsidR="00632C07" w:rsidRDefault="00632C07">
      <w:pPr>
        <w:pStyle w:val="Caption"/>
        <w:jc w:val="center"/>
        <w:rPr>
          <w:ins w:id="643" w:author="Attila Vizhanyo" w:date="2024-01-04T10:28:00Z"/>
          <w:lang w:val="en-US"/>
        </w:rPr>
        <w:pPrChange w:id="644" w:author="Attila Vizhanyo" w:date="2024-01-04T10:28:00Z">
          <w:pPr>
            <w:tabs>
              <w:tab w:val="left" w:pos="6255"/>
            </w:tabs>
          </w:pPr>
        </w:pPrChange>
      </w:pPr>
    </w:p>
    <w:p w14:paraId="5CB5BD53" w14:textId="09E457F5" w:rsidR="00132FA5" w:rsidRPr="00C03B2B" w:rsidRDefault="00632C07" w:rsidP="00132FA5">
      <w:pPr>
        <w:tabs>
          <w:tab w:val="left" w:pos="6255"/>
        </w:tabs>
        <w:rPr>
          <w:lang w:val="en-US"/>
        </w:rPr>
      </w:pPr>
      <w:ins w:id="645" w:author="Attila Vizhanyo" w:date="2024-01-04T10:27:00Z">
        <w:r>
          <w:rPr>
            <w:lang w:val="en-US"/>
          </w:rPr>
          <w:t xml:space="preserve">If a player tries to step onto a barrier, the move is prohibited, and the player must choose a different move. </w:t>
        </w:r>
        <w:r>
          <w:rPr>
            <w:highlight w:val="yellow"/>
            <w:lang w:val="en-US"/>
          </w:rPr>
          <w:t>Discuss</w:t>
        </w:r>
        <w:r w:rsidRPr="00BE53CD">
          <w:rPr>
            <w:highlight w:val="yellow"/>
            <w:lang w:val="en-US"/>
          </w:rPr>
          <w:t xml:space="preserve"> advantages / disadvantages</w:t>
        </w:r>
        <w:r w:rsidRPr="009B455F" w:rsidDel="009B455F">
          <w:rPr>
            <w:highlight w:val="yellow"/>
            <w:lang w:val="en-US"/>
          </w:rPr>
          <w:t xml:space="preserve"> </w:t>
        </w:r>
        <w:r w:rsidRPr="00861C65">
          <w:rPr>
            <w:highlight w:val="yellow"/>
            <w:lang w:val="en-US"/>
          </w:rPr>
          <w:t>, e.g. barriers can prevent giving a check.</w:t>
        </w:r>
      </w:ins>
      <w:del w:id="646" w:author="Attila Vizhanyo" w:date="2024-01-04T10:28:00Z">
        <w:r w:rsidR="00132FA5" w:rsidRPr="00C03B2B" w:rsidDel="00632C07">
          <w:rPr>
            <w:lang w:val="en-US"/>
          </w:rPr>
          <w:tab/>
        </w:r>
      </w:del>
    </w:p>
    <w:p w14:paraId="400D768C" w14:textId="372C2806" w:rsidR="00F16D7D" w:rsidRPr="00C03B2B" w:rsidRDefault="00745EFD" w:rsidP="00F16D7D">
      <w:pPr>
        <w:pStyle w:val="Heading3"/>
        <w:rPr>
          <w:lang w:val="en-US"/>
        </w:rPr>
      </w:pPr>
      <w:bookmarkStart w:id="647" w:name="_Toc155256849"/>
      <w:r>
        <w:rPr>
          <w:lang w:val="en-US"/>
        </w:rPr>
        <w:t xml:space="preserve">Rules for </w:t>
      </w:r>
      <w:r w:rsidR="00F16D7D" w:rsidRPr="00C03B2B">
        <w:rPr>
          <w:lang w:val="en-US"/>
        </w:rPr>
        <w:t>Shiel</w:t>
      </w:r>
      <w:r>
        <w:rPr>
          <w:lang w:val="en-US"/>
        </w:rPr>
        <w:t>d</w:t>
      </w:r>
      <w:bookmarkEnd w:id="647"/>
    </w:p>
    <w:p w14:paraId="246ACF62" w14:textId="77777777" w:rsidR="00632C07" w:rsidRPr="00C03B2B" w:rsidRDefault="00632C07" w:rsidP="00632C07">
      <w:pPr>
        <w:tabs>
          <w:tab w:val="left" w:pos="6255"/>
        </w:tabs>
        <w:rPr>
          <w:ins w:id="648" w:author="Attila Vizhanyo" w:date="2024-01-04T10:28:00Z"/>
          <w:noProof/>
          <w:lang w:val="en-US"/>
        </w:rPr>
      </w:pPr>
      <w:ins w:id="649" w:author="Attila Vizhanyo" w:date="2024-01-04T10:28:00Z">
        <w:r w:rsidRPr="00C03B2B">
          <w:rPr>
            <w:noProof/>
            <w:lang w:val="en-US"/>
          </w:rPr>
          <w:t>The shield makes the piece that steps on it</w:t>
        </w:r>
        <w:r>
          <w:rPr>
            <w:noProof/>
            <w:lang w:val="en-US"/>
          </w:rPr>
          <w:t xml:space="preserve"> “protected”, i.e. the piece on the shield cannot be captured.</w:t>
        </w:r>
        <w:r w:rsidRPr="00C03B2B">
          <w:rPr>
            <w:noProof/>
            <w:lang w:val="en-US"/>
          </w:rPr>
          <w:t xml:space="preserve"> </w:t>
        </w:r>
        <w:r>
          <w:rPr>
            <w:noProof/>
            <w:lang w:val="en-US"/>
          </w:rPr>
          <w:t xml:space="preserve">When </w:t>
        </w:r>
        <w:r w:rsidRPr="00C03B2B">
          <w:rPr>
            <w:noProof/>
            <w:lang w:val="en-US"/>
          </w:rPr>
          <w:t>the shield changes its position</w:t>
        </w:r>
        <w:r>
          <w:rPr>
            <w:noProof/>
            <w:lang w:val="en-US"/>
          </w:rPr>
          <w:t xml:space="preserve">, the piece can be captured again. </w:t>
        </w:r>
        <w:r w:rsidRPr="00C03B2B">
          <w:rPr>
            <w:noProof/>
            <w:lang w:val="en-US"/>
          </w:rPr>
          <w:t>Anchored to its square, the shield does not move with the piece that picked it up.</w:t>
        </w:r>
      </w:ins>
    </w:p>
    <w:p w14:paraId="035E655E" w14:textId="49556F6D" w:rsidR="00132FA5" w:rsidRPr="00C03B2B" w:rsidDel="00632C07" w:rsidRDefault="00132FA5" w:rsidP="00132FA5">
      <w:pPr>
        <w:tabs>
          <w:tab w:val="left" w:pos="6255"/>
        </w:tabs>
        <w:rPr>
          <w:del w:id="650" w:author="Attila Vizhanyo" w:date="2024-01-04T10:28:00Z"/>
          <w:noProof/>
          <w:lang w:val="en-US"/>
        </w:rPr>
      </w:pPr>
      <w:del w:id="651" w:author="Attila Vizhanyo" w:date="2024-01-04T10:28:00Z">
        <w:r w:rsidRPr="00C03B2B" w:rsidDel="00632C07">
          <w:rPr>
            <w:noProof/>
            <w:lang w:val="en-US"/>
          </w:rPr>
          <w:delText>The shield makes the piece that steps on it invincible until the shield changes its position. Anchored to its square, the shield does not move with the piece that picked it up.</w:delText>
        </w:r>
      </w:del>
    </w:p>
    <w:p w14:paraId="3955B071" w14:textId="08F48BB1" w:rsidR="00132FA5" w:rsidRPr="00005D34" w:rsidRDefault="00132FA5" w:rsidP="003336BE">
      <w:pPr>
        <w:keepNext/>
        <w:jc w:val="center"/>
        <w:rPr>
          <w:lang w:val="en-US"/>
        </w:rPr>
      </w:pPr>
      <w:r w:rsidRPr="00C03B2B">
        <w:rPr>
          <w:noProof/>
          <w:lang w:val="en-US"/>
        </w:rPr>
        <w:drawing>
          <wp:anchor distT="0" distB="0" distL="114300" distR="114300" simplePos="0" relativeHeight="251672576" behindDoc="0" locked="0" layoutInCell="1" allowOverlap="1" wp14:anchorId="4B4E1917" wp14:editId="7A43AC7C">
            <wp:simplePos x="0" y="0"/>
            <wp:positionH relativeFrom="column">
              <wp:posOffset>288290</wp:posOffset>
            </wp:positionH>
            <wp:positionV relativeFrom="paragraph">
              <wp:posOffset>1270</wp:posOffset>
            </wp:positionV>
            <wp:extent cx="2592000" cy="2592000"/>
            <wp:effectExtent l="0" t="0" r="0" b="0"/>
            <wp:wrapSquare wrapText="bothSides"/>
            <wp:docPr id="297132210"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2210" name="Picture 42" descr="A screenshot of a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2000" cy="2592000"/>
                    </a:xfrm>
                    <a:prstGeom prst="rect">
                      <a:avLst/>
                    </a:prstGeom>
                  </pic:spPr>
                </pic:pic>
              </a:graphicData>
            </a:graphic>
            <wp14:sizeRelH relativeFrom="page">
              <wp14:pctWidth>0</wp14:pctWidth>
            </wp14:sizeRelH>
            <wp14:sizeRelV relativeFrom="page">
              <wp14:pctHeight>0</wp14:pctHeight>
            </wp14:sizeRelV>
          </wp:anchor>
        </w:drawing>
      </w:r>
      <w:r w:rsidR="00A00C18">
        <w:rPr>
          <w:noProof/>
          <w:lang w:val="en-US"/>
        </w:rPr>
        <w:drawing>
          <wp:inline distT="0" distB="0" distL="0" distR="0" wp14:anchorId="289FAE5D" wp14:editId="69115C55">
            <wp:extent cx="2589716" cy="2592000"/>
            <wp:effectExtent l="0" t="0" r="1270" b="0"/>
            <wp:docPr id="423121452"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21452" name="Picture 5" descr="A screenshot of a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89716" cy="2592000"/>
                    </a:xfrm>
                    <a:prstGeom prst="rect">
                      <a:avLst/>
                    </a:prstGeom>
                  </pic:spPr>
                </pic:pic>
              </a:graphicData>
            </a:graphic>
          </wp:inline>
        </w:drawing>
      </w:r>
    </w:p>
    <w:p w14:paraId="749F13D3" w14:textId="7FC454DC" w:rsidR="00132FA5" w:rsidRDefault="00132FA5" w:rsidP="00A00C18">
      <w:pPr>
        <w:pStyle w:val="Caption"/>
        <w:jc w:val="center"/>
        <w:rPr>
          <w:ins w:id="652" w:author="Attila Vizhanyo" w:date="2024-01-04T10:28:00Z"/>
          <w:lang w:val="en-US"/>
        </w:rPr>
      </w:pPr>
      <w:bookmarkStart w:id="653" w:name="_Toc155256881"/>
      <w:r w:rsidRPr="00C03B2B">
        <w:rPr>
          <w:lang w:val="en-US"/>
        </w:rPr>
        <w:t xml:space="preserve">Figure </w:t>
      </w:r>
      <w:r w:rsidRPr="00005D34">
        <w:rPr>
          <w:lang w:val="en-US"/>
        </w:rPr>
        <w:fldChar w:fldCharType="begin"/>
      </w:r>
      <w:r w:rsidRPr="00C03B2B">
        <w:rPr>
          <w:lang w:val="en-US"/>
        </w:rPr>
        <w:instrText xml:space="preserve"> SEQ Figure \* ARABIC </w:instrText>
      </w:r>
      <w:r w:rsidRPr="00005D34">
        <w:rPr>
          <w:lang w:val="en-US"/>
        </w:rPr>
        <w:fldChar w:fldCharType="separate"/>
      </w:r>
      <w:ins w:id="654" w:author="Attila Vizhanyo" w:date="2024-01-04T11:49:00Z">
        <w:r w:rsidR="00BB26BF">
          <w:rPr>
            <w:noProof/>
            <w:lang w:val="en-US"/>
          </w:rPr>
          <w:t>17</w:t>
        </w:r>
      </w:ins>
      <w:del w:id="655" w:author="Attila Vizhanyo" w:date="2024-01-04T10:21:00Z">
        <w:r w:rsidR="0044187F" w:rsidDel="00F50238">
          <w:rPr>
            <w:noProof/>
            <w:lang w:val="en-US"/>
          </w:rPr>
          <w:delText>14</w:delText>
        </w:r>
      </w:del>
      <w:r w:rsidRPr="00005D34">
        <w:rPr>
          <w:lang w:val="en-US"/>
        </w:rPr>
        <w:fldChar w:fldCharType="end"/>
      </w:r>
      <w:r w:rsidRPr="00C03B2B">
        <w:rPr>
          <w:lang w:val="en-US"/>
        </w:rPr>
        <w:t xml:space="preserve"> </w:t>
      </w:r>
      <w:r w:rsidR="00F63D5B">
        <w:rPr>
          <w:lang w:val="en-US"/>
        </w:rPr>
        <w:t>Use case Shield</w:t>
      </w:r>
      <w:bookmarkEnd w:id="653"/>
    </w:p>
    <w:p w14:paraId="0CA5DA7B" w14:textId="6934176B" w:rsidR="00632C07" w:rsidRPr="00632C07" w:rsidRDefault="00632C07">
      <w:pPr>
        <w:rPr>
          <w:lang w:val="en-US"/>
        </w:rPr>
        <w:pPrChange w:id="656" w:author="Attila Vizhanyo" w:date="2024-01-04T10:28:00Z">
          <w:pPr>
            <w:pStyle w:val="Caption"/>
            <w:jc w:val="center"/>
          </w:pPr>
        </w:pPrChange>
      </w:pPr>
      <w:ins w:id="657" w:author="Attila Vizhanyo" w:date="2024-01-04T10:28:00Z">
        <w:r>
          <w:rPr>
            <w:lang w:val="en-US"/>
          </w:rPr>
          <w:t xml:space="preserve">If the opponent tries to capture a piece on the shield, the move is prohibited, and the player must choose a different move. </w:t>
        </w:r>
        <w:r>
          <w:rPr>
            <w:highlight w:val="yellow"/>
            <w:lang w:val="en-US"/>
          </w:rPr>
          <w:t>Discuss</w:t>
        </w:r>
        <w:r w:rsidRPr="00BE53CD">
          <w:rPr>
            <w:highlight w:val="yellow"/>
            <w:lang w:val="en-US"/>
          </w:rPr>
          <w:t xml:space="preserve"> advantages / disadvantages</w:t>
        </w:r>
      </w:ins>
    </w:p>
    <w:p w14:paraId="553D27D5" w14:textId="6E6C78B0" w:rsidR="00F16D7D" w:rsidRPr="00C03B2B" w:rsidRDefault="00745EFD" w:rsidP="00F16D7D">
      <w:pPr>
        <w:pStyle w:val="Heading3"/>
        <w:rPr>
          <w:lang w:val="en-US"/>
        </w:rPr>
      </w:pPr>
      <w:bookmarkStart w:id="658" w:name="_Toc155256850"/>
      <w:r>
        <w:rPr>
          <w:lang w:val="en-US"/>
        </w:rPr>
        <w:t xml:space="preserve">Rules for </w:t>
      </w:r>
      <w:r w:rsidR="00F16D7D" w:rsidRPr="00C03B2B">
        <w:rPr>
          <w:lang w:val="en-US"/>
        </w:rPr>
        <w:t>Coin</w:t>
      </w:r>
      <w:bookmarkEnd w:id="658"/>
    </w:p>
    <w:p w14:paraId="6A8EB448" w14:textId="61D0E594" w:rsidR="00132FA5" w:rsidRPr="00C03B2B" w:rsidRDefault="00745206" w:rsidP="00132FA5">
      <w:pPr>
        <w:tabs>
          <w:tab w:val="left" w:pos="6255"/>
        </w:tabs>
        <w:rPr>
          <w:noProof/>
          <w:lang w:val="en-US"/>
        </w:rPr>
      </w:pPr>
      <w:ins w:id="659" w:author="Attila Vizhanyo" w:date="2024-01-04T10:39:00Z">
        <w:r>
          <w:rPr>
            <w:noProof/>
            <w:lang w:val="en-US"/>
          </w:rPr>
          <w:t>The coin can resemble three different pieces: Knight, bishop and rook.</w:t>
        </w:r>
      </w:ins>
      <w:ins w:id="660" w:author="Attila Vizhanyo" w:date="2024-01-04T10:40:00Z">
        <w:r>
          <w:rPr>
            <w:noProof/>
            <w:lang w:val="en-US"/>
          </w:rPr>
          <w:t xml:space="preserve"> The piece that steps onto the coin, is </w:t>
        </w:r>
      </w:ins>
      <w:ins w:id="661" w:author="Attila Vizhanyo" w:date="2024-01-04T10:41:00Z">
        <w:r>
          <w:rPr>
            <w:noProof/>
            <w:lang w:val="en-US"/>
          </w:rPr>
          <w:t>swaped with the piece resembled on it.</w:t>
        </w:r>
      </w:ins>
      <w:del w:id="662" w:author="Attila Vizhanyo" w:date="2024-01-04T10:39:00Z">
        <w:r w:rsidR="00132FA5" w:rsidRPr="00C03B2B" w:rsidDel="00745206">
          <w:rPr>
            <w:noProof/>
            <w:lang w:val="en-US"/>
          </w:rPr>
          <w:delText xml:space="preserve">The </w:delText>
        </w:r>
      </w:del>
      <w:del w:id="663" w:author="Attila Vizhanyo" w:date="2024-01-04T10:29:00Z">
        <w:r w:rsidR="00002675" w:rsidDel="00632C07">
          <w:rPr>
            <w:noProof/>
            <w:lang w:val="en-US"/>
          </w:rPr>
          <w:delText>Coin</w:delText>
        </w:r>
        <w:r w:rsidR="00132FA5" w:rsidRPr="00C03B2B" w:rsidDel="00632C07">
          <w:rPr>
            <w:noProof/>
            <w:lang w:val="en-US"/>
          </w:rPr>
          <w:delText xml:space="preserve"> makes the piece that steps on it invincible until the shield changes its position. Anchored to its square, the shield does not move with the piece that picked it up.</w:delText>
        </w:r>
      </w:del>
    </w:p>
    <w:p w14:paraId="6935E8C1" w14:textId="1DA2713F" w:rsidR="00592253" w:rsidRPr="00005D34" w:rsidRDefault="00592253" w:rsidP="003336BE">
      <w:pPr>
        <w:keepNext/>
        <w:jc w:val="center"/>
        <w:rPr>
          <w:lang w:val="en-US"/>
        </w:rPr>
      </w:pPr>
      <w:r w:rsidRPr="00C03B2B">
        <w:rPr>
          <w:noProof/>
          <w:lang w:val="en-US"/>
        </w:rPr>
        <w:lastRenderedPageBreak/>
        <w:drawing>
          <wp:anchor distT="0" distB="0" distL="114300" distR="114300" simplePos="0" relativeHeight="251671552" behindDoc="1" locked="0" layoutInCell="1" allowOverlap="1" wp14:anchorId="4363E86E" wp14:editId="3DBA4A9C">
            <wp:simplePos x="0" y="0"/>
            <wp:positionH relativeFrom="column">
              <wp:posOffset>288290</wp:posOffset>
            </wp:positionH>
            <wp:positionV relativeFrom="paragraph">
              <wp:posOffset>1905</wp:posOffset>
            </wp:positionV>
            <wp:extent cx="2592000" cy="2592000"/>
            <wp:effectExtent l="0" t="0" r="0" b="0"/>
            <wp:wrapTight wrapText="bothSides">
              <wp:wrapPolygon edited="0">
                <wp:start x="0" y="0"/>
                <wp:lineTo x="0" y="21489"/>
                <wp:lineTo x="21489" y="21489"/>
                <wp:lineTo x="21489" y="0"/>
                <wp:lineTo x="0" y="0"/>
              </wp:wrapPolygon>
            </wp:wrapTight>
            <wp:docPr id="1960414771" name="Picture 2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14771" name="Picture 28" descr="A screenshot of a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2000" cy="2592000"/>
                    </a:xfrm>
                    <a:prstGeom prst="rect">
                      <a:avLst/>
                    </a:prstGeom>
                  </pic:spPr>
                </pic:pic>
              </a:graphicData>
            </a:graphic>
            <wp14:sizeRelH relativeFrom="page">
              <wp14:pctWidth>0</wp14:pctWidth>
            </wp14:sizeRelH>
            <wp14:sizeRelV relativeFrom="page">
              <wp14:pctHeight>0</wp14:pctHeight>
            </wp14:sizeRelV>
          </wp:anchor>
        </w:drawing>
      </w:r>
      <w:r w:rsidR="00A00C18">
        <w:rPr>
          <w:noProof/>
          <w:lang w:val="en-US"/>
        </w:rPr>
        <w:drawing>
          <wp:inline distT="0" distB="0" distL="0" distR="0" wp14:anchorId="7BDF3974" wp14:editId="59F998BC">
            <wp:extent cx="2596293" cy="2592000"/>
            <wp:effectExtent l="0" t="0" r="0" b="0"/>
            <wp:docPr id="1640912000" name="Picture 164091200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8538" name="Picture 4" descr="A screenshot of a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293" cy="2592000"/>
                    </a:xfrm>
                    <a:prstGeom prst="rect">
                      <a:avLst/>
                    </a:prstGeom>
                  </pic:spPr>
                </pic:pic>
              </a:graphicData>
            </a:graphic>
          </wp:inline>
        </w:drawing>
      </w:r>
    </w:p>
    <w:p w14:paraId="185A75EA" w14:textId="30F7B947" w:rsidR="00A00C18" w:rsidRDefault="00592253" w:rsidP="00F63D5B">
      <w:pPr>
        <w:pStyle w:val="Caption"/>
        <w:jc w:val="center"/>
        <w:rPr>
          <w:ins w:id="664" w:author="Attila Vizhanyo" w:date="2024-01-04T10:38:00Z"/>
          <w:lang w:val="en-US"/>
        </w:rPr>
      </w:pPr>
      <w:bookmarkStart w:id="665" w:name="_Toc155256882"/>
      <w:r w:rsidRPr="00005D34">
        <w:rPr>
          <w:lang w:val="en-US"/>
        </w:rPr>
        <w:t xml:space="preserve">Figure </w:t>
      </w:r>
      <w:r w:rsidRPr="00005D34">
        <w:rPr>
          <w:lang w:val="en-US"/>
        </w:rPr>
        <w:fldChar w:fldCharType="begin"/>
      </w:r>
      <w:r w:rsidRPr="00005D34">
        <w:rPr>
          <w:lang w:val="en-US"/>
        </w:rPr>
        <w:instrText xml:space="preserve"> SEQ Figure \* ARABIC </w:instrText>
      </w:r>
      <w:r w:rsidRPr="00005D34">
        <w:rPr>
          <w:lang w:val="en-US"/>
        </w:rPr>
        <w:fldChar w:fldCharType="separate"/>
      </w:r>
      <w:ins w:id="666" w:author="Attila Vizhanyo" w:date="2024-01-04T11:49:00Z">
        <w:r w:rsidR="00BB26BF">
          <w:rPr>
            <w:noProof/>
            <w:lang w:val="en-US"/>
          </w:rPr>
          <w:t>18</w:t>
        </w:r>
      </w:ins>
      <w:del w:id="667" w:author="Attila Vizhanyo" w:date="2024-01-04T10:21:00Z">
        <w:r w:rsidR="0044187F" w:rsidDel="00F50238">
          <w:rPr>
            <w:noProof/>
            <w:lang w:val="en-US"/>
          </w:rPr>
          <w:delText>15</w:delText>
        </w:r>
      </w:del>
      <w:r w:rsidRPr="00005D34">
        <w:rPr>
          <w:lang w:val="en-US"/>
        </w:rPr>
        <w:fldChar w:fldCharType="end"/>
      </w:r>
      <w:r w:rsidRPr="00005D34">
        <w:rPr>
          <w:lang w:val="en-US"/>
        </w:rPr>
        <w:t xml:space="preserve"> </w:t>
      </w:r>
      <w:r w:rsidR="00F63D5B">
        <w:rPr>
          <w:lang w:val="en-US"/>
        </w:rPr>
        <w:t>Use case Coin</w:t>
      </w:r>
      <w:bookmarkEnd w:id="665"/>
    </w:p>
    <w:p w14:paraId="6F0EB1B9" w14:textId="5F51128A" w:rsidR="003947D3" w:rsidRPr="003947D3" w:rsidRDefault="003947D3">
      <w:pPr>
        <w:rPr>
          <w:lang w:val="en-US"/>
        </w:rPr>
        <w:pPrChange w:id="668" w:author="Attila Vizhanyo" w:date="2024-01-04T10:38:00Z">
          <w:pPr>
            <w:pStyle w:val="Caption"/>
            <w:jc w:val="center"/>
          </w:pPr>
        </w:pPrChange>
      </w:pPr>
      <w:ins w:id="669" w:author="Attila Vizhanyo" w:date="2024-01-04T10:38:00Z">
        <w:r>
          <w:rPr>
            <w:lang w:val="en-US"/>
          </w:rPr>
          <w:t xml:space="preserve">If </w:t>
        </w:r>
      </w:ins>
      <w:ins w:id="670" w:author="Attila Vizhanyo" w:date="2024-01-04T10:41:00Z">
        <w:r w:rsidR="00745206">
          <w:rPr>
            <w:lang w:val="en-US"/>
          </w:rPr>
          <w:t>a pawn steps onto a coin resembling a bishop, the pawn is transformed into its own colored bishop.</w:t>
        </w:r>
      </w:ins>
      <w:ins w:id="671" w:author="Attila Vizhanyo" w:date="2024-01-04T10:42:00Z">
        <w:r w:rsidR="00745206">
          <w:rPr>
            <w:lang w:val="en-US"/>
          </w:rPr>
          <w:t xml:space="preserve"> </w:t>
        </w:r>
      </w:ins>
    </w:p>
    <w:p w14:paraId="49676EE0" w14:textId="457642DC" w:rsidR="00F16D7D" w:rsidRPr="00C03B2B" w:rsidRDefault="00745EFD" w:rsidP="00F16D7D">
      <w:pPr>
        <w:pStyle w:val="Heading3"/>
        <w:rPr>
          <w:lang w:val="en-US"/>
        </w:rPr>
      </w:pPr>
      <w:bookmarkStart w:id="672" w:name="_Toc155256851"/>
      <w:r>
        <w:rPr>
          <w:lang w:val="en-US"/>
        </w:rPr>
        <w:t xml:space="preserve">Rules for </w:t>
      </w:r>
      <w:r w:rsidR="00F16D7D" w:rsidRPr="00C03B2B">
        <w:rPr>
          <w:lang w:val="en-US"/>
        </w:rPr>
        <w:t>Bomb</w:t>
      </w:r>
      <w:bookmarkEnd w:id="672"/>
    </w:p>
    <w:p w14:paraId="7A6490FA" w14:textId="77777777" w:rsidR="00632C07" w:rsidRPr="00C03B2B" w:rsidRDefault="00632C07" w:rsidP="00632C07">
      <w:pPr>
        <w:tabs>
          <w:tab w:val="left" w:pos="6255"/>
        </w:tabs>
        <w:rPr>
          <w:ins w:id="673" w:author="Attila Vizhanyo" w:date="2024-01-04T10:30:00Z"/>
          <w:lang w:val="en-US"/>
        </w:rPr>
      </w:pPr>
      <w:ins w:id="674" w:author="Attila Vizhanyo" w:date="2024-01-04T10:30:00Z">
        <w:r w:rsidRPr="00C03B2B">
          <w:rPr>
            <w:lang w:val="en-US"/>
          </w:rPr>
          <w:t>Picking up the bomb triggers an explosion in a three-by-three area.</w:t>
        </w:r>
        <w:r w:rsidRPr="00C03B2B" w:rsidDel="004F64B2">
          <w:rPr>
            <w:lang w:val="en-US"/>
          </w:rPr>
          <w:t xml:space="preserve"> </w:t>
        </w:r>
        <w:r w:rsidRPr="00C03B2B">
          <w:rPr>
            <w:lang w:val="en-US"/>
          </w:rPr>
          <w:t xml:space="preserve">Pieces within that area are destroyed and removed </w:t>
        </w:r>
        <w:r>
          <w:rPr>
            <w:lang w:val="en-US"/>
          </w:rPr>
          <w:t xml:space="preserve">(captured) </w:t>
        </w:r>
        <w:r w:rsidRPr="00C03B2B">
          <w:rPr>
            <w:lang w:val="en-US"/>
          </w:rPr>
          <w:t xml:space="preserve">from the board. The piece that initially stepped on the bomb is eliminated as well. If a bomb is near the edges or corners of the board, the explosion radius </w:t>
        </w:r>
        <w:r>
          <w:rPr>
            <w:lang w:val="en-US"/>
          </w:rPr>
          <w:t>gets limited to the edge of board</w:t>
        </w:r>
        <w:r w:rsidRPr="00C03B2B">
          <w:rPr>
            <w:lang w:val="en-US"/>
          </w:rPr>
          <w:t>.</w:t>
        </w:r>
        <w:r>
          <w:rPr>
            <w:lang w:val="en-US"/>
          </w:rPr>
          <w:t xml:space="preserve"> The bomb explodes only after the 3rd move, after a piece picked it up. This gives both players an opportunity to move one or two pieces outside the explosion area, thus “rescue” them.</w:t>
        </w:r>
      </w:ins>
    </w:p>
    <w:p w14:paraId="629751D1" w14:textId="08916D8B" w:rsidR="00592253" w:rsidRPr="00C03B2B" w:rsidDel="00632C07" w:rsidRDefault="00592253" w:rsidP="00592253">
      <w:pPr>
        <w:tabs>
          <w:tab w:val="left" w:pos="6255"/>
        </w:tabs>
        <w:rPr>
          <w:del w:id="675" w:author="Attila Vizhanyo" w:date="2024-01-04T10:30:00Z"/>
          <w:lang w:val="en-US"/>
        </w:rPr>
      </w:pPr>
      <w:del w:id="676" w:author="Attila Vizhanyo" w:date="2024-01-04T10:30:00Z">
        <w:r w:rsidRPr="00C03B2B" w:rsidDel="00632C07">
          <w:rPr>
            <w:lang w:val="en-US"/>
          </w:rPr>
          <w:delText>Picking up the bomb triggers an explosion in a three-by-three area. Pieces within that area are destroyed and removed from the board. The piece that initially stepped on the bomb is eliminated as well. If a bomb is near the edges or corners of the board, the explosion radius only takes up as much space as it is granted.</w:delText>
        </w:r>
      </w:del>
    </w:p>
    <w:p w14:paraId="3D037DD2" w14:textId="36152347" w:rsidR="00592253" w:rsidRPr="00005D34" w:rsidRDefault="00962EA0" w:rsidP="003336BE">
      <w:pPr>
        <w:keepNext/>
        <w:jc w:val="center"/>
        <w:rPr>
          <w:lang w:val="en-US"/>
        </w:rPr>
      </w:pPr>
      <w:r w:rsidRPr="00C03B2B">
        <w:rPr>
          <w:noProof/>
          <w:lang w:val="en-US"/>
        </w:rPr>
        <w:drawing>
          <wp:anchor distT="0" distB="0" distL="114300" distR="114300" simplePos="0" relativeHeight="251674624" behindDoc="0" locked="0" layoutInCell="1" allowOverlap="1" wp14:anchorId="12694EC8" wp14:editId="018B74F4">
            <wp:simplePos x="0" y="0"/>
            <wp:positionH relativeFrom="column">
              <wp:posOffset>288290</wp:posOffset>
            </wp:positionH>
            <wp:positionV relativeFrom="paragraph">
              <wp:posOffset>0</wp:posOffset>
            </wp:positionV>
            <wp:extent cx="2589716" cy="2592000"/>
            <wp:effectExtent l="0" t="0" r="1270" b="0"/>
            <wp:wrapSquare wrapText="bothSides"/>
            <wp:docPr id="1159272250" name="Picture 2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2250" name="Picture 21" descr="A screenshot of a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9716" cy="2592000"/>
                    </a:xfrm>
                    <a:prstGeom prst="rect">
                      <a:avLst/>
                    </a:prstGeom>
                  </pic:spPr>
                </pic:pic>
              </a:graphicData>
            </a:graphic>
            <wp14:sizeRelH relativeFrom="page">
              <wp14:pctWidth>0</wp14:pctWidth>
            </wp14:sizeRelH>
            <wp14:sizeRelV relativeFrom="page">
              <wp14:pctHeight>0</wp14:pctHeight>
            </wp14:sizeRelV>
          </wp:anchor>
        </w:drawing>
      </w:r>
      <w:r w:rsidR="00A00C18">
        <w:rPr>
          <w:noProof/>
          <w:lang w:val="en-US"/>
        </w:rPr>
        <w:drawing>
          <wp:inline distT="0" distB="0" distL="0" distR="0" wp14:anchorId="2A314A57" wp14:editId="3FFDA4B3">
            <wp:extent cx="2594002" cy="2592000"/>
            <wp:effectExtent l="0" t="0" r="0" b="0"/>
            <wp:docPr id="21503288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2880" name="Picture 2" descr="A screenshot of a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4002" cy="2592000"/>
                    </a:xfrm>
                    <a:prstGeom prst="rect">
                      <a:avLst/>
                    </a:prstGeom>
                  </pic:spPr>
                </pic:pic>
              </a:graphicData>
            </a:graphic>
          </wp:inline>
        </w:drawing>
      </w:r>
    </w:p>
    <w:p w14:paraId="38CDDE73" w14:textId="749B567E" w:rsidR="00592253" w:rsidRPr="00C03B2B" w:rsidRDefault="00592253" w:rsidP="00F63D5B">
      <w:pPr>
        <w:pStyle w:val="Caption"/>
        <w:jc w:val="center"/>
        <w:rPr>
          <w:lang w:val="en-US"/>
        </w:rPr>
      </w:pPr>
      <w:bookmarkStart w:id="677" w:name="_Toc155256883"/>
      <w:r w:rsidRPr="00C03B2B">
        <w:rPr>
          <w:lang w:val="en-US"/>
        </w:rPr>
        <w:t xml:space="preserve">Figure </w:t>
      </w:r>
      <w:r w:rsidRPr="00005D34">
        <w:rPr>
          <w:lang w:val="en-US"/>
        </w:rPr>
        <w:fldChar w:fldCharType="begin"/>
      </w:r>
      <w:r w:rsidRPr="00C03B2B">
        <w:rPr>
          <w:lang w:val="en-US"/>
        </w:rPr>
        <w:instrText xml:space="preserve"> SEQ Figure \* ARABIC </w:instrText>
      </w:r>
      <w:r w:rsidRPr="00005D34">
        <w:rPr>
          <w:lang w:val="en-US"/>
        </w:rPr>
        <w:fldChar w:fldCharType="separate"/>
      </w:r>
      <w:ins w:id="678" w:author="Attila Vizhanyo" w:date="2024-01-04T11:49:00Z">
        <w:r w:rsidR="00BB26BF">
          <w:rPr>
            <w:noProof/>
            <w:lang w:val="en-US"/>
          </w:rPr>
          <w:t>19</w:t>
        </w:r>
      </w:ins>
      <w:del w:id="679" w:author="Attila Vizhanyo" w:date="2024-01-04T10:21:00Z">
        <w:r w:rsidR="0044187F" w:rsidDel="00F50238">
          <w:rPr>
            <w:noProof/>
            <w:lang w:val="en-US"/>
          </w:rPr>
          <w:delText>16</w:delText>
        </w:r>
      </w:del>
      <w:r w:rsidRPr="00005D34">
        <w:rPr>
          <w:lang w:val="en-US"/>
        </w:rPr>
        <w:fldChar w:fldCharType="end"/>
      </w:r>
      <w:r w:rsidRPr="00C03B2B">
        <w:rPr>
          <w:lang w:val="en-US"/>
        </w:rPr>
        <w:t xml:space="preserve"> </w:t>
      </w:r>
      <w:r w:rsidR="00F63D5B">
        <w:rPr>
          <w:lang w:val="en-US"/>
        </w:rPr>
        <w:t>Use case Bomb</w:t>
      </w:r>
      <w:bookmarkEnd w:id="677"/>
    </w:p>
    <w:p w14:paraId="61AEB8CB" w14:textId="3B12F829" w:rsidR="00002675" w:rsidRDefault="00632C07">
      <w:pPr>
        <w:rPr>
          <w:lang w:val="en-US"/>
        </w:rPr>
        <w:pPrChange w:id="680" w:author="Attila Vizhanyo" w:date="2024-01-04T10:30:00Z">
          <w:pPr>
            <w:pStyle w:val="Heading2"/>
            <w:numPr>
              <w:ilvl w:val="0"/>
              <w:numId w:val="0"/>
            </w:numPr>
            <w:ind w:left="0" w:firstLine="0"/>
          </w:pPr>
        </w:pPrChange>
      </w:pPr>
      <w:ins w:id="681" w:author="Attila Vizhanyo" w:date="2024-01-04T10:30:00Z">
        <w:r>
          <w:rPr>
            <w:highlight w:val="yellow"/>
            <w:lang w:val="en-US"/>
          </w:rPr>
          <w:t>Discuss</w:t>
        </w:r>
        <w:r w:rsidRPr="00BE53CD">
          <w:rPr>
            <w:highlight w:val="yellow"/>
            <w:lang w:val="en-US"/>
          </w:rPr>
          <w:t xml:space="preserve"> advantages / disadvantages</w:t>
        </w:r>
      </w:ins>
    </w:p>
    <w:p w14:paraId="3430522E" w14:textId="3C88A856" w:rsidR="009A2ACE" w:rsidRPr="00C03B2B" w:rsidRDefault="00F16D7D" w:rsidP="00EA589D">
      <w:pPr>
        <w:pStyle w:val="Heading2"/>
        <w:rPr>
          <w:lang w:val="en-US"/>
        </w:rPr>
      </w:pPr>
      <w:bookmarkStart w:id="682" w:name="_Toc155256852"/>
      <w:r w:rsidRPr="00C03B2B">
        <w:rPr>
          <w:lang w:val="en-US"/>
        </w:rPr>
        <w:lastRenderedPageBreak/>
        <w:t>Implementation of Chaotic Chess</w:t>
      </w:r>
      <w:bookmarkEnd w:id="682"/>
    </w:p>
    <w:p w14:paraId="70D61164" w14:textId="4A7D03FA" w:rsidR="00F16D7D" w:rsidRPr="00C03B2B" w:rsidRDefault="00F16D7D" w:rsidP="00F16D7D">
      <w:pPr>
        <w:pStyle w:val="Heading3"/>
        <w:rPr>
          <w:lang w:val="en-US"/>
        </w:rPr>
      </w:pPr>
      <w:bookmarkStart w:id="683" w:name="_Toc155256853"/>
      <w:r w:rsidRPr="00C03B2B">
        <w:rPr>
          <w:lang w:val="en-US"/>
        </w:rPr>
        <w:t>Overview</w:t>
      </w:r>
      <w:bookmarkEnd w:id="683"/>
    </w:p>
    <w:p w14:paraId="0613C954" w14:textId="24C104C7" w:rsidR="00F16D7D" w:rsidRPr="00C03B2B" w:rsidRDefault="00F16D7D" w:rsidP="00F16D7D">
      <w:pPr>
        <w:pStyle w:val="Heading4"/>
        <w:rPr>
          <w:lang w:val="en-US"/>
        </w:rPr>
      </w:pPr>
      <w:r w:rsidRPr="00C03B2B">
        <w:rPr>
          <w:lang w:val="en-US"/>
        </w:rPr>
        <w:t>Modules</w:t>
      </w:r>
    </w:p>
    <w:p w14:paraId="38F5B9E7" w14:textId="4B7FB65B" w:rsidR="00684233" w:rsidRPr="00C03B2B" w:rsidRDefault="00684233" w:rsidP="00684233">
      <w:pPr>
        <w:rPr>
          <w:lang w:val="en-US"/>
        </w:rPr>
      </w:pPr>
      <w:r w:rsidRPr="00C03B2B">
        <w:rPr>
          <w:lang w:val="en-US"/>
        </w:rPr>
        <w:t>“</w:t>
      </w:r>
      <w:r w:rsidRPr="00005D34">
        <w:rPr>
          <w:lang w:val="en-US"/>
        </w:rPr>
        <w:t>Consider a module to be the same as a code library. A file containing a set of functions you want to include in your application.</w:t>
      </w:r>
      <w:r w:rsidRPr="00C03B2B">
        <w:rPr>
          <w:lang w:val="en-US"/>
        </w:rPr>
        <w:t>”</w:t>
      </w:r>
      <w:sdt>
        <w:sdtPr>
          <w:rPr>
            <w:lang w:val="en-US"/>
          </w:rPr>
          <w:id w:val="-1518616184"/>
          <w:citation/>
        </w:sdtPr>
        <w:sdtContent>
          <w:r w:rsidRPr="00C03B2B">
            <w:rPr>
              <w:lang w:val="en-US"/>
            </w:rPr>
            <w:fldChar w:fldCharType="begin"/>
          </w:r>
          <w:r w:rsidR="00D67E74">
            <w:rPr>
              <w:lang w:val="en-US"/>
            </w:rPr>
            <w:instrText xml:space="preserve">CITATION W3S3 \l 4108 </w:instrText>
          </w:r>
          <w:r w:rsidRPr="00C03B2B">
            <w:rPr>
              <w:lang w:val="en-US"/>
            </w:rPr>
            <w:fldChar w:fldCharType="separate"/>
          </w:r>
          <w:ins w:id="684" w:author="Attila Vizhanyo" w:date="2024-01-04T10:33:00Z">
            <w:r w:rsidR="00632C07">
              <w:rPr>
                <w:noProof/>
                <w:lang w:val="en-US"/>
              </w:rPr>
              <w:t xml:space="preserve"> </w:t>
            </w:r>
            <w:r w:rsidR="00632C07" w:rsidRPr="00632C07">
              <w:rPr>
                <w:noProof/>
                <w:lang w:val="en-US"/>
                <w:rPrChange w:id="685" w:author="Attila Vizhanyo" w:date="2024-01-04T10:33:00Z">
                  <w:rPr>
                    <w:lang w:val="fr-CH"/>
                  </w:rPr>
                </w:rPrChange>
              </w:rPr>
              <w:t>(Data, Python Modules, s.d.)</w:t>
            </w:r>
          </w:ins>
          <w:del w:id="686" w:author="Attila Vizhanyo" w:date="2024-01-04T10:33:00Z">
            <w:r w:rsidR="00D67E74" w:rsidDel="00632C07">
              <w:rPr>
                <w:noProof/>
                <w:lang w:val="en-US"/>
              </w:rPr>
              <w:delText xml:space="preserve"> </w:delText>
            </w:r>
            <w:r w:rsidR="00D67E74" w:rsidRPr="00D67E74" w:rsidDel="00632C07">
              <w:rPr>
                <w:noProof/>
                <w:lang w:val="en-US"/>
              </w:rPr>
              <w:delText>(Data, Python Modules, s.d.)</w:delText>
            </w:r>
          </w:del>
          <w:r w:rsidRPr="00C03B2B">
            <w:rPr>
              <w:lang w:val="en-US"/>
            </w:rPr>
            <w:fldChar w:fldCharType="end"/>
          </w:r>
        </w:sdtContent>
      </w:sdt>
    </w:p>
    <w:p w14:paraId="7F61E2BD" w14:textId="28A7FE13" w:rsidR="00684233" w:rsidRPr="00C03B2B" w:rsidRDefault="00684233" w:rsidP="00684233">
      <w:pPr>
        <w:rPr>
          <w:lang w:val="en-US"/>
        </w:rPr>
      </w:pPr>
      <w:r w:rsidRPr="00C03B2B">
        <w:rPr>
          <w:lang w:val="en-US"/>
        </w:rPr>
        <w:t xml:space="preserve">To make my program easier to </w:t>
      </w:r>
      <w:r w:rsidR="003E058F">
        <w:rPr>
          <w:lang w:val="en-US"/>
        </w:rPr>
        <w:t xml:space="preserve">maintain and easier to </w:t>
      </w:r>
      <w:r w:rsidRPr="00C03B2B">
        <w:rPr>
          <w:lang w:val="en-US"/>
        </w:rPr>
        <w:t xml:space="preserve">read, I </w:t>
      </w:r>
      <w:r w:rsidR="003E058F">
        <w:rPr>
          <w:lang w:val="en-US"/>
        </w:rPr>
        <w:t xml:space="preserve">have </w:t>
      </w:r>
      <w:r w:rsidRPr="00C03B2B">
        <w:rPr>
          <w:lang w:val="en-US"/>
        </w:rPr>
        <w:t>put the code of each item in</w:t>
      </w:r>
      <w:r w:rsidR="003E058F">
        <w:rPr>
          <w:lang w:val="en-US"/>
        </w:rPr>
        <w:t>to</w:t>
      </w:r>
      <w:r w:rsidRPr="00C03B2B">
        <w:rPr>
          <w:lang w:val="en-US"/>
        </w:rPr>
        <w:t xml:space="preserve"> a separate </w:t>
      </w:r>
      <w:r w:rsidR="003E058F">
        <w:rPr>
          <w:lang w:val="en-US"/>
        </w:rPr>
        <w:t>m</w:t>
      </w:r>
      <w:r w:rsidRPr="00C03B2B">
        <w:rPr>
          <w:lang w:val="en-US"/>
        </w:rPr>
        <w:t>odule.</w:t>
      </w:r>
    </w:p>
    <w:p w14:paraId="46C9B0D8" w14:textId="652B68D6" w:rsidR="003336BE" w:rsidRDefault="004B1924" w:rsidP="00005D34">
      <w:pPr>
        <w:rPr>
          <w:lang w:val="en-US"/>
        </w:rPr>
      </w:pPr>
      <w:r w:rsidRPr="00005D34">
        <w:rPr>
          <w:lang w:val="en-US"/>
        </w:rPr>
        <w:t xml:space="preserve">Importing the four modules (barrier.py, bomb.py, coin.py, shield.py) into the initial chess code allows you to use the functions contained in the modules. </w:t>
      </w:r>
      <w:r w:rsidR="003336BE">
        <w:rPr>
          <w:lang w:val="en-US"/>
        </w:rPr>
        <w:t>However, it is not allowed to use functions from the initial code in the modules.</w:t>
      </w:r>
    </w:p>
    <w:p w14:paraId="00517BC1" w14:textId="77777777" w:rsidR="004B1924" w:rsidRPr="00005D34" w:rsidRDefault="004B1924" w:rsidP="004B1924">
      <w:pPr>
        <w:shd w:val="clear" w:color="auto" w:fill="1F1F1F"/>
        <w:spacing w:after="0" w:line="270" w:lineRule="atLeast"/>
        <w:jc w:val="left"/>
        <w:rPr>
          <w:rFonts w:ascii="Menlo" w:eastAsia="Times New Roman" w:hAnsi="Menlo" w:cs="Menlo"/>
          <w:color w:val="CCCCCC"/>
          <w:sz w:val="18"/>
          <w:szCs w:val="18"/>
          <w:lang w:val="en-US" w:eastAsia="en-GB"/>
        </w:rPr>
      </w:pPr>
      <w:r w:rsidRPr="00005D34">
        <w:rPr>
          <w:rFonts w:ascii="Menlo" w:eastAsia="Times New Roman" w:hAnsi="Menlo" w:cs="Menlo"/>
          <w:color w:val="C586C0"/>
          <w:sz w:val="18"/>
          <w:szCs w:val="18"/>
          <w:lang w:val="en-US" w:eastAsia="en-GB"/>
        </w:rPr>
        <w:t>import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4EC9B0"/>
          <w:sz w:val="18"/>
          <w:szCs w:val="18"/>
          <w:lang w:val="en-US" w:eastAsia="en-GB"/>
        </w:rPr>
        <w:t>bomb</w:t>
      </w:r>
    </w:p>
    <w:p w14:paraId="51055BB3" w14:textId="77777777" w:rsidR="004B1924" w:rsidRPr="00005D34" w:rsidRDefault="004B1924" w:rsidP="004B1924">
      <w:pPr>
        <w:shd w:val="clear" w:color="auto" w:fill="1F1F1F"/>
        <w:spacing w:after="0" w:line="270" w:lineRule="atLeast"/>
        <w:jc w:val="left"/>
        <w:rPr>
          <w:rFonts w:ascii="Menlo" w:eastAsia="Times New Roman" w:hAnsi="Menlo" w:cs="Menlo"/>
          <w:color w:val="CCCCCC"/>
          <w:sz w:val="18"/>
          <w:szCs w:val="18"/>
          <w:lang w:val="en-US" w:eastAsia="en-GB"/>
        </w:rPr>
      </w:pPr>
      <w:r w:rsidRPr="00005D34">
        <w:rPr>
          <w:rFonts w:ascii="Menlo" w:eastAsia="Times New Roman" w:hAnsi="Menlo" w:cs="Menlo"/>
          <w:color w:val="C586C0"/>
          <w:sz w:val="18"/>
          <w:szCs w:val="18"/>
          <w:lang w:val="en-US" w:eastAsia="en-GB"/>
        </w:rPr>
        <w:t>import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4EC9B0"/>
          <w:sz w:val="18"/>
          <w:szCs w:val="18"/>
          <w:lang w:val="en-US" w:eastAsia="en-GB"/>
        </w:rPr>
        <w:t>coin</w:t>
      </w:r>
    </w:p>
    <w:p w14:paraId="559BD1E5" w14:textId="77777777" w:rsidR="004B1924" w:rsidRPr="00005D34" w:rsidRDefault="004B1924" w:rsidP="004B1924">
      <w:pPr>
        <w:shd w:val="clear" w:color="auto" w:fill="1F1F1F"/>
        <w:spacing w:after="0" w:line="270" w:lineRule="atLeast"/>
        <w:jc w:val="left"/>
        <w:rPr>
          <w:rFonts w:ascii="Menlo" w:eastAsia="Times New Roman" w:hAnsi="Menlo" w:cs="Menlo"/>
          <w:color w:val="CCCCCC"/>
          <w:sz w:val="18"/>
          <w:szCs w:val="18"/>
          <w:lang w:val="en-US" w:eastAsia="en-GB"/>
        </w:rPr>
      </w:pPr>
      <w:r w:rsidRPr="00005D34">
        <w:rPr>
          <w:rFonts w:ascii="Menlo" w:eastAsia="Times New Roman" w:hAnsi="Menlo" w:cs="Menlo"/>
          <w:color w:val="C586C0"/>
          <w:sz w:val="18"/>
          <w:szCs w:val="18"/>
          <w:lang w:val="en-US" w:eastAsia="en-GB"/>
        </w:rPr>
        <w:t>import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4EC9B0"/>
          <w:sz w:val="18"/>
          <w:szCs w:val="18"/>
          <w:lang w:val="en-US" w:eastAsia="en-GB"/>
        </w:rPr>
        <w:t>shield</w:t>
      </w:r>
    </w:p>
    <w:p w14:paraId="55D02DAF" w14:textId="77777777" w:rsidR="004B1924" w:rsidRPr="00005D34" w:rsidRDefault="004B1924" w:rsidP="004B1924">
      <w:pPr>
        <w:shd w:val="clear" w:color="auto" w:fill="1F1F1F"/>
        <w:spacing w:after="0" w:line="270" w:lineRule="atLeast"/>
        <w:jc w:val="left"/>
        <w:rPr>
          <w:rFonts w:ascii="Menlo" w:eastAsia="Times New Roman" w:hAnsi="Menlo" w:cs="Menlo"/>
          <w:color w:val="CCCCCC"/>
          <w:sz w:val="18"/>
          <w:szCs w:val="18"/>
          <w:lang w:val="en-US" w:eastAsia="en-GB"/>
        </w:rPr>
      </w:pPr>
      <w:r w:rsidRPr="00005D34">
        <w:rPr>
          <w:rFonts w:ascii="Menlo" w:eastAsia="Times New Roman" w:hAnsi="Menlo" w:cs="Menlo"/>
          <w:color w:val="C586C0"/>
          <w:sz w:val="18"/>
          <w:szCs w:val="18"/>
          <w:lang w:val="en-US" w:eastAsia="en-GB"/>
        </w:rPr>
        <w:t>import</w:t>
      </w:r>
      <w:r w:rsidRPr="00005D34">
        <w:rPr>
          <w:rFonts w:ascii="Menlo" w:eastAsia="Times New Roman" w:hAnsi="Menlo" w:cs="Menlo"/>
          <w:color w:val="CCCCCC"/>
          <w:sz w:val="18"/>
          <w:szCs w:val="18"/>
          <w:lang w:val="en-US" w:eastAsia="en-GB"/>
        </w:rPr>
        <w:t xml:space="preserve"> </w:t>
      </w:r>
      <w:r w:rsidRPr="00005D34">
        <w:rPr>
          <w:rFonts w:ascii="Menlo" w:eastAsia="Times New Roman" w:hAnsi="Menlo" w:cs="Menlo"/>
          <w:color w:val="4EC9B0"/>
          <w:sz w:val="18"/>
          <w:szCs w:val="18"/>
          <w:lang w:val="en-US" w:eastAsia="en-GB"/>
        </w:rPr>
        <w:t>barrier</w:t>
      </w:r>
    </w:p>
    <w:p w14:paraId="592147DD" w14:textId="7B66AFAC" w:rsidR="00F16D7D" w:rsidRPr="00C03B2B" w:rsidRDefault="00F16D7D" w:rsidP="00F16D7D">
      <w:pPr>
        <w:pStyle w:val="Heading4"/>
        <w:rPr>
          <w:lang w:val="en-US"/>
        </w:rPr>
      </w:pPr>
      <w:r w:rsidRPr="00C03B2B">
        <w:rPr>
          <w:lang w:val="en-US"/>
        </w:rPr>
        <w:t>Differences In Chess Code</w:t>
      </w:r>
    </w:p>
    <w:p w14:paraId="65F5A034" w14:textId="1098C3FA" w:rsidR="00F16D7D" w:rsidRPr="00C03B2B" w:rsidRDefault="00F16D7D" w:rsidP="00F16D7D">
      <w:pPr>
        <w:pStyle w:val="Heading4"/>
        <w:rPr>
          <w:lang w:val="en-US"/>
        </w:rPr>
      </w:pPr>
      <w:r w:rsidRPr="00C03B2B">
        <w:rPr>
          <w:lang w:val="en-US"/>
        </w:rPr>
        <w:t>Usage Of Initial Chess Code</w:t>
      </w:r>
    </w:p>
    <w:p w14:paraId="4834E518" w14:textId="3DE07974" w:rsidR="00F55F7F" w:rsidRPr="00C03B2B" w:rsidDel="00745206" w:rsidRDefault="00F55F7F" w:rsidP="00005D34">
      <w:pPr>
        <w:rPr>
          <w:del w:id="687" w:author="Attila Vizhanyo" w:date="2024-01-04T10:43:00Z"/>
          <w:lang w:val="en-US"/>
        </w:rPr>
      </w:pPr>
      <w:del w:id="688" w:author="Attila Vizhanyo" w:date="2024-01-04T10:43:00Z">
        <w:r w:rsidRPr="00005D34" w:rsidDel="00745206">
          <w:rPr>
            <w:highlight w:val="yellow"/>
            <w:lang w:val="en-US"/>
          </w:rPr>
          <w:delText xml:space="preserve">The item </w:delText>
        </w:r>
        <w:r w:rsidR="00F74C84" w:rsidRPr="00005D34" w:rsidDel="00745206">
          <w:rPr>
            <w:highlight w:val="yellow"/>
            <w:lang w:val="en-US"/>
          </w:rPr>
          <w:delText>differs</w:delText>
        </w:r>
        <w:r w:rsidRPr="00005D34" w:rsidDel="00745206">
          <w:rPr>
            <w:highlight w:val="yellow"/>
            <w:lang w:val="en-US"/>
          </w:rPr>
          <w:delText xml:space="preserve"> in the code that they execute when they are picked up. Otherwise they share similar code.</w:delText>
        </w:r>
      </w:del>
    </w:p>
    <w:p w14:paraId="4B01A5AF" w14:textId="40B17999" w:rsidR="00171642" w:rsidRDefault="00171642" w:rsidP="00F55F7F">
      <w:pPr>
        <w:pStyle w:val="Heading3"/>
        <w:rPr>
          <w:ins w:id="689" w:author="Attila Vizhanyo" w:date="2024-01-04T10:42:00Z"/>
          <w:lang w:val="en-US"/>
        </w:rPr>
      </w:pPr>
      <w:bookmarkStart w:id="690" w:name="_Toc155256854"/>
      <w:r w:rsidRPr="00C03B2B">
        <w:rPr>
          <w:lang w:val="en-US"/>
        </w:rPr>
        <w:t>Common code for items</w:t>
      </w:r>
      <w:bookmarkEnd w:id="690"/>
    </w:p>
    <w:p w14:paraId="32F8627D" w14:textId="34DCE63E" w:rsidR="00745206" w:rsidRPr="00745206" w:rsidRDefault="00745206">
      <w:pPr>
        <w:rPr>
          <w:lang w:val="en-US"/>
        </w:rPr>
        <w:pPrChange w:id="691" w:author="Attila Vizhanyo" w:date="2024-01-04T10:42:00Z">
          <w:pPr>
            <w:pStyle w:val="Heading3"/>
          </w:pPr>
        </w:pPrChange>
      </w:pPr>
      <w:ins w:id="692" w:author="Attila Vizhanyo" w:date="2024-01-04T10:42:00Z">
        <w:r>
          <w:rPr>
            <w:lang w:val="en-US"/>
          </w:rPr>
          <w:t>The di</w:t>
        </w:r>
      </w:ins>
      <w:ins w:id="693" w:author="Attila Vizhanyo" w:date="2024-01-04T10:43:00Z">
        <w:r>
          <w:rPr>
            <w:lang w:val="en-US"/>
          </w:rPr>
          <w:t xml:space="preserve">fferent items have the same underlying mechanism for their generation. They differ in the code that they execute if a piece steps on to them. </w:t>
        </w:r>
      </w:ins>
    </w:p>
    <w:p w14:paraId="44BBD2E5" w14:textId="5E6E88CF" w:rsidR="00171642" w:rsidRPr="00C03B2B" w:rsidRDefault="00014200" w:rsidP="00171642">
      <w:pPr>
        <w:pStyle w:val="Heading4"/>
        <w:rPr>
          <w:lang w:val="en-US"/>
        </w:rPr>
      </w:pPr>
      <w:bookmarkStart w:id="694" w:name="_Placing_an_item"/>
      <w:bookmarkEnd w:id="694"/>
      <w:r>
        <w:rPr>
          <w:lang w:val="en-US"/>
        </w:rPr>
        <w:t>Placing</w:t>
      </w:r>
      <w:r w:rsidR="00794074" w:rsidRPr="00C03B2B">
        <w:rPr>
          <w:lang w:val="en-US"/>
        </w:rPr>
        <w:t xml:space="preserve"> an item</w:t>
      </w:r>
    </w:p>
    <w:p w14:paraId="196C0D9F" w14:textId="2B0FA31C" w:rsidR="00BA5015" w:rsidRPr="00C03B2B" w:rsidRDefault="00BA5015" w:rsidP="00005D34">
      <w:pPr>
        <w:rPr>
          <w:lang w:val="en-US"/>
        </w:rPr>
      </w:pPr>
      <w:r w:rsidRPr="00C03B2B">
        <w:rPr>
          <w:lang w:val="en-US"/>
        </w:rPr>
        <w:t xml:space="preserve">To find a location </w:t>
      </w:r>
      <w:r w:rsidR="00014200">
        <w:rPr>
          <w:lang w:val="en-US"/>
        </w:rPr>
        <w:t>where</w:t>
      </w:r>
      <w:r w:rsidRPr="00C03B2B">
        <w:rPr>
          <w:lang w:val="en-US"/>
        </w:rPr>
        <w:t xml:space="preserve"> the item can be placed on, we need to randomly select a </w:t>
      </w:r>
      <w:r w:rsidR="00451BEC">
        <w:rPr>
          <w:lang w:val="en-US"/>
        </w:rPr>
        <w:t>square on the board</w:t>
      </w:r>
      <w:r w:rsidRPr="00C03B2B">
        <w:rPr>
          <w:lang w:val="en-US"/>
        </w:rPr>
        <w:t>.</w:t>
      </w:r>
    </w:p>
    <w:p w14:paraId="2FBD1284" w14:textId="77777777" w:rsidR="00632C07" w:rsidRPr="00C03B2B" w:rsidRDefault="00632C07" w:rsidP="00632C07">
      <w:pPr>
        <w:rPr>
          <w:ins w:id="695" w:author="Attila Vizhanyo" w:date="2024-01-04T10:31:00Z"/>
          <w:lang w:val="en-US"/>
        </w:rPr>
      </w:pPr>
      <w:ins w:id="696" w:author="Attila Vizhanyo" w:date="2024-01-04T10:31:00Z">
        <w:r>
          <w:rPr>
            <w:lang w:val="en-US"/>
          </w:rPr>
          <w:t>T</w:t>
        </w:r>
        <w:r w:rsidRPr="00C03B2B">
          <w:rPr>
            <w:lang w:val="en-US"/>
          </w:rPr>
          <w:t>o generate the items equally on both sides of the board</w:t>
        </w:r>
        <w:r>
          <w:rPr>
            <w:lang w:val="en-US"/>
          </w:rPr>
          <w:t xml:space="preserve">, </w:t>
        </w:r>
        <w:r w:rsidRPr="00C03B2B">
          <w:rPr>
            <w:lang w:val="en-US"/>
          </w:rPr>
          <w:t xml:space="preserve">I </w:t>
        </w:r>
        <w:r>
          <w:rPr>
            <w:lang w:val="en-US"/>
          </w:rPr>
          <w:t xml:space="preserve">have </w:t>
        </w:r>
        <w:r w:rsidRPr="00C03B2B">
          <w:rPr>
            <w:lang w:val="en-US"/>
          </w:rPr>
          <w:t xml:space="preserve">split the board in half </w:t>
        </w:r>
        <w:r>
          <w:rPr>
            <w:lang w:val="en-US"/>
          </w:rPr>
          <w:t>with the help of</w:t>
        </w:r>
        <w:r w:rsidRPr="00C03B2B">
          <w:rPr>
            <w:lang w:val="en-US"/>
          </w:rPr>
          <w:t xml:space="preserve"> two </w:t>
        </w:r>
        <w:r>
          <w:rPr>
            <w:lang w:val="en-US"/>
          </w:rPr>
          <w:t xml:space="preserve">buttons </w:t>
        </w:r>
        <w:r w:rsidRPr="00C03B2B">
          <w:rPr>
            <w:lang w:val="en-US"/>
          </w:rPr>
          <w:t>lists</w:t>
        </w:r>
        <w:r>
          <w:rPr>
            <w:lang w:val="en-US"/>
          </w:rPr>
          <w:t>, representing the squares of the board on each side.</w:t>
        </w:r>
        <w:r w:rsidRPr="00C03B2B">
          <w:rPr>
            <w:lang w:val="en-US"/>
          </w:rPr>
          <w:t xml:space="preserve"> Buttons on the white side (row: one to four) and buttons on the black side (row: five to eight). </w:t>
        </w:r>
      </w:ins>
    </w:p>
    <w:p w14:paraId="6C950909" w14:textId="73A3C557" w:rsidR="00171642" w:rsidRPr="00C03B2B" w:rsidDel="00632C07" w:rsidRDefault="00171642" w:rsidP="00171642">
      <w:pPr>
        <w:rPr>
          <w:del w:id="697" w:author="Attila Vizhanyo" w:date="2024-01-04T10:31:00Z"/>
          <w:lang w:val="en-US"/>
        </w:rPr>
      </w:pPr>
      <w:del w:id="698" w:author="Attila Vizhanyo" w:date="2024-01-04T10:31:00Z">
        <w:r w:rsidRPr="00C03B2B" w:rsidDel="00632C07">
          <w:rPr>
            <w:lang w:val="en-US"/>
          </w:rPr>
          <w:delText>In the result of developing Chaotic Chess in a balanced way, I had to generate the items equally on both sides of the board. To accomplish this, I split the board in half and declared two list of buttons</w:delText>
        </w:r>
        <w:r w:rsidR="00451BEC" w:rsidDel="00632C07">
          <w:rPr>
            <w:lang w:val="en-US"/>
          </w:rPr>
          <w:delText>, representing the squares of the board on each side.</w:delText>
        </w:r>
        <w:r w:rsidRPr="00C03B2B" w:rsidDel="00632C07">
          <w:rPr>
            <w:lang w:val="en-US"/>
          </w:rPr>
          <w:delText xml:space="preserve"> </w:delText>
        </w:r>
        <w:r w:rsidR="00BA5015" w:rsidRPr="00C03B2B" w:rsidDel="00632C07">
          <w:rPr>
            <w:lang w:val="en-US"/>
          </w:rPr>
          <w:delText>Buttons on the white side (row: one to four) and buttons on the black side (row: five to eight)</w:delText>
        </w:r>
        <w:r w:rsidRPr="00C03B2B" w:rsidDel="00632C07">
          <w:rPr>
            <w:lang w:val="en-US"/>
          </w:rPr>
          <w:delText xml:space="preserve">. </w:delText>
        </w:r>
      </w:del>
    </w:p>
    <w:p w14:paraId="54EEAEBD" w14:textId="77777777" w:rsidR="0044187F" w:rsidRDefault="00171642" w:rsidP="0044187F">
      <w:pPr>
        <w:keepNext/>
        <w:jc w:val="center"/>
      </w:pPr>
      <w:r w:rsidRPr="00C03B2B">
        <w:rPr>
          <w:noProof/>
          <w:lang w:val="en-US"/>
        </w:rPr>
        <w:drawing>
          <wp:inline distT="0" distB="0" distL="0" distR="0" wp14:anchorId="6976EDAC" wp14:editId="1288BDAC">
            <wp:extent cx="3152614" cy="2037080"/>
            <wp:effectExtent l="0" t="0" r="0" b="0"/>
            <wp:docPr id="1582593846" name="Picture 21"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3846" name="Picture 21" descr="A chess board with chess pieces&#10;&#10;Description automatically generated"/>
                    <pic:cNvPicPr/>
                  </pic:nvPicPr>
                  <pic:blipFill rotWithShape="1">
                    <a:blip r:embed="rId40" cstate="print">
                      <a:extLst>
                        <a:ext uri="{28A0092B-C50C-407E-A947-70E740481C1C}">
                          <a14:useLocalDpi xmlns:a14="http://schemas.microsoft.com/office/drawing/2010/main" val="0"/>
                        </a:ext>
                      </a:extLst>
                    </a:blip>
                    <a:srcRect l="9170" t="2417" r="8816" b="3363"/>
                    <a:stretch/>
                  </pic:blipFill>
                  <pic:spPr bwMode="auto">
                    <a:xfrm>
                      <a:off x="0" y="0"/>
                      <a:ext cx="3152614" cy="2037080"/>
                    </a:xfrm>
                    <a:prstGeom prst="rect">
                      <a:avLst/>
                    </a:prstGeom>
                    <a:ln>
                      <a:noFill/>
                    </a:ln>
                    <a:extLst>
                      <a:ext uri="{53640926-AAD7-44D8-BBD7-CCE9431645EC}">
                        <a14:shadowObscured xmlns:a14="http://schemas.microsoft.com/office/drawing/2010/main"/>
                      </a:ext>
                    </a:extLst>
                  </pic:spPr>
                </pic:pic>
              </a:graphicData>
            </a:graphic>
          </wp:inline>
        </w:drawing>
      </w:r>
    </w:p>
    <w:p w14:paraId="2C8883CD" w14:textId="292CAAB1" w:rsidR="00171642" w:rsidRPr="00C03B2B" w:rsidRDefault="0044187F" w:rsidP="0044187F">
      <w:pPr>
        <w:pStyle w:val="Caption"/>
        <w:jc w:val="center"/>
        <w:rPr>
          <w:lang w:val="en-US"/>
        </w:rPr>
      </w:pPr>
      <w:bookmarkStart w:id="699" w:name="_Toc155256884"/>
      <w:r w:rsidRPr="008422DE">
        <w:rPr>
          <w:lang w:val="en-US"/>
        </w:rPr>
        <w:t xml:space="preserve">Figure </w:t>
      </w:r>
      <w:r>
        <w:fldChar w:fldCharType="begin"/>
      </w:r>
      <w:r w:rsidRPr="008422DE">
        <w:rPr>
          <w:lang w:val="en-US"/>
        </w:rPr>
        <w:instrText xml:space="preserve"> SEQ Figure \* ARABIC </w:instrText>
      </w:r>
      <w:r>
        <w:fldChar w:fldCharType="separate"/>
      </w:r>
      <w:ins w:id="700" w:author="Attila Vizhanyo" w:date="2024-01-04T11:49:00Z">
        <w:r w:rsidR="00BB26BF">
          <w:rPr>
            <w:noProof/>
            <w:lang w:val="en-US"/>
          </w:rPr>
          <w:t>20</w:t>
        </w:r>
      </w:ins>
      <w:del w:id="701" w:author="Attila Vizhanyo" w:date="2024-01-04T10:21:00Z">
        <w:r w:rsidRPr="008422DE" w:rsidDel="00F50238">
          <w:rPr>
            <w:noProof/>
            <w:lang w:val="en-US"/>
          </w:rPr>
          <w:delText>17</w:delText>
        </w:r>
      </w:del>
      <w:r>
        <w:fldChar w:fldCharType="end"/>
      </w:r>
      <w:r w:rsidRPr="008422DE">
        <w:rPr>
          <w:lang w:val="en-US"/>
        </w:rPr>
        <w:t xml:space="preserve"> White and black side buttons</w:t>
      </w:r>
      <w:bookmarkEnd w:id="699"/>
    </w:p>
    <w:p w14:paraId="43F49231" w14:textId="77777777" w:rsidR="00632C07" w:rsidRDefault="00632C07" w:rsidP="00632C07">
      <w:pPr>
        <w:rPr>
          <w:ins w:id="702" w:author="Attila Vizhanyo" w:date="2024-01-04T10:31:00Z"/>
          <w:lang w:val="en-US"/>
        </w:rPr>
      </w:pPr>
      <w:ins w:id="703" w:author="Attila Vizhanyo" w:date="2024-01-04T10:31:00Z">
        <w:r>
          <w:rPr>
            <w:lang w:val="en-US"/>
          </w:rPr>
          <w:t>Using</w:t>
        </w:r>
        <w:r w:rsidRPr="00C03B2B">
          <w:rPr>
            <w:lang w:val="en-US"/>
          </w:rPr>
          <w:t xml:space="preserve"> these two lists, I </w:t>
        </w:r>
        <w:r>
          <w:rPr>
            <w:lang w:val="en-US"/>
          </w:rPr>
          <w:t>was able to write a function</w:t>
        </w:r>
        <w:r w:rsidRPr="00C03B2B">
          <w:rPr>
            <w:lang w:val="en-US"/>
          </w:rPr>
          <w:t xml:space="preserve"> that randomly select</w:t>
        </w:r>
        <w:r>
          <w:rPr>
            <w:lang w:val="en-US"/>
          </w:rPr>
          <w:t>s</w:t>
        </w:r>
        <w:r w:rsidRPr="00C03B2B">
          <w:rPr>
            <w:lang w:val="en-US"/>
          </w:rPr>
          <w:t xml:space="preserve"> a </w:t>
        </w:r>
        <w:r>
          <w:rPr>
            <w:lang w:val="en-US"/>
          </w:rPr>
          <w:t>square on each side of the board</w:t>
        </w:r>
        <w:r w:rsidRPr="00C03B2B">
          <w:rPr>
            <w:lang w:val="en-US"/>
          </w:rPr>
          <w:t xml:space="preserve">. However, there is a problem if </w:t>
        </w:r>
        <w:r>
          <w:rPr>
            <w:lang w:val="en-US"/>
          </w:rPr>
          <w:t>a square gets</w:t>
        </w:r>
        <w:r w:rsidRPr="00C03B2B">
          <w:rPr>
            <w:lang w:val="en-US"/>
          </w:rPr>
          <w:t xml:space="preserve"> select</w:t>
        </w:r>
        <w:r>
          <w:rPr>
            <w:lang w:val="en-US"/>
          </w:rPr>
          <w:t>ed</w:t>
        </w:r>
        <w:r w:rsidRPr="00C03B2B">
          <w:rPr>
            <w:lang w:val="en-US"/>
          </w:rPr>
          <w:t xml:space="preserve"> which is already occupied by a piece. This would lead to </w:t>
        </w:r>
        <w:r>
          <w:rPr>
            <w:lang w:val="en-US"/>
          </w:rPr>
          <w:t>overwriting the button</w:t>
        </w:r>
        <w:r w:rsidRPr="00C03B2B">
          <w:rPr>
            <w:lang w:val="en-US"/>
          </w:rPr>
          <w:t xml:space="preserve"> and de</w:t>
        </w:r>
        <w:r>
          <w:rPr>
            <w:lang w:val="en-US"/>
          </w:rPr>
          <w:t>stroying</w:t>
        </w:r>
        <w:r w:rsidRPr="00C03B2B">
          <w:rPr>
            <w:lang w:val="en-US"/>
          </w:rPr>
          <w:t xml:space="preserve"> the piece. To prevent this, I </w:t>
        </w:r>
        <w:r>
          <w:rPr>
            <w:lang w:val="en-US"/>
          </w:rPr>
          <w:t>needed</w:t>
        </w:r>
        <w:r w:rsidRPr="00C03B2B">
          <w:rPr>
            <w:lang w:val="en-US"/>
          </w:rPr>
          <w:t xml:space="preserve"> to </w:t>
        </w:r>
        <w:r>
          <w:rPr>
            <w:lang w:val="en-US"/>
          </w:rPr>
          <w:t xml:space="preserve">check if the selected square is occupied and </w:t>
        </w:r>
        <w:r w:rsidRPr="00C03B2B">
          <w:rPr>
            <w:lang w:val="en-US"/>
          </w:rPr>
          <w:t xml:space="preserve">tell the program to select a different button </w:t>
        </w:r>
        <w:r>
          <w:rPr>
            <w:lang w:val="en-US"/>
          </w:rPr>
          <w:t>in such cases</w:t>
        </w:r>
        <w:r w:rsidRPr="00C03B2B">
          <w:rPr>
            <w:lang w:val="en-US"/>
          </w:rPr>
          <w:t xml:space="preserve">. To determine whether a </w:t>
        </w:r>
        <w:r>
          <w:rPr>
            <w:lang w:val="en-US"/>
          </w:rPr>
          <w:t>square is occupied</w:t>
        </w:r>
        <w:r w:rsidRPr="00C03B2B">
          <w:rPr>
            <w:lang w:val="en-US"/>
          </w:rPr>
          <w:t xml:space="preserve">, I used a list that </w:t>
        </w:r>
        <w:r w:rsidRPr="00C03B2B">
          <w:rPr>
            <w:lang w:val="en-US"/>
          </w:rPr>
          <w:lastRenderedPageBreak/>
          <w:t xml:space="preserve">was already included in the original chess code. “Player_pos_list” contains the positions of </w:t>
        </w:r>
        <w:r>
          <w:rPr>
            <w:lang w:val="en-US"/>
          </w:rPr>
          <w:t xml:space="preserve">all </w:t>
        </w:r>
        <w:r w:rsidRPr="00C03B2B">
          <w:rPr>
            <w:lang w:val="en-US"/>
          </w:rPr>
          <w:t>chess piece</w:t>
        </w:r>
        <w:r>
          <w:rPr>
            <w:lang w:val="en-US"/>
          </w:rPr>
          <w:t>s</w:t>
        </w:r>
        <w:r w:rsidRPr="00C03B2B">
          <w:rPr>
            <w:lang w:val="en-US"/>
          </w:rPr>
          <w:t xml:space="preserve"> on the board. I created a</w:t>
        </w:r>
        <w:r>
          <w:rPr>
            <w:lang w:val="en-US"/>
          </w:rPr>
          <w:t xml:space="preserve"> </w:t>
        </w:r>
        <w:r w:rsidRPr="00C03B2B">
          <w:rPr>
            <w:lang w:val="en-US"/>
          </w:rPr>
          <w:t xml:space="preserve">loop </w:t>
        </w:r>
        <w:r>
          <w:rPr>
            <w:lang w:val="en-US"/>
          </w:rPr>
          <w:t xml:space="preserve">which runs </w:t>
        </w:r>
        <w:r w:rsidRPr="00C03B2B">
          <w:rPr>
            <w:lang w:val="en-US"/>
          </w:rPr>
          <w:t xml:space="preserve">until an unoccupied </w:t>
        </w:r>
        <w:r>
          <w:rPr>
            <w:lang w:val="en-US"/>
          </w:rPr>
          <w:t>square is found</w:t>
        </w:r>
        <w:r w:rsidRPr="00C03B2B">
          <w:rPr>
            <w:lang w:val="en-US"/>
          </w:rPr>
          <w:t>.</w:t>
        </w:r>
      </w:ins>
    </w:p>
    <w:p w14:paraId="18992816" w14:textId="7E0C737B" w:rsidR="00632C07" w:rsidRPr="00C03B2B" w:rsidRDefault="00632C07" w:rsidP="00632C07">
      <w:pPr>
        <w:rPr>
          <w:ins w:id="704" w:author="Attila Vizhanyo" w:date="2024-01-04T10:31:00Z"/>
          <w:lang w:val="en-US"/>
        </w:rPr>
      </w:pPr>
      <w:ins w:id="705" w:author="Attila Vizhanyo" w:date="2024-01-04T10:31:00Z">
        <w:r w:rsidRPr="00C03B2B">
          <w:rPr>
            <w:lang w:val="en-US"/>
          </w:rPr>
          <w:t xml:space="preserve">Once a suitable </w:t>
        </w:r>
        <w:r>
          <w:rPr>
            <w:lang w:val="en-US"/>
          </w:rPr>
          <w:t>square is found</w:t>
        </w:r>
        <w:r w:rsidRPr="00C03B2B">
          <w:rPr>
            <w:lang w:val="en-US"/>
          </w:rPr>
          <w:t xml:space="preserve">, </w:t>
        </w:r>
        <w:r>
          <w:rPr>
            <w:lang w:val="en-US"/>
          </w:rPr>
          <w:t>the item is placed by setting the text property of the corresponding button to the item symbol (</w:t>
        </w:r>
      </w:ins>
      <w:ins w:id="706" w:author="Attila Vizhanyo" w:date="2024-01-04T10:36:00Z">
        <w:r>
          <w:rPr>
            <w:lang w:val="en-US"/>
          </w:rPr>
          <w:fldChar w:fldCharType="begin"/>
        </w:r>
        <w:r>
          <w:rPr>
            <w:lang w:val="en-US"/>
          </w:rPr>
          <w:instrText>HYPERLINK  \l "_Visualization_of_the"</w:instrText>
        </w:r>
        <w:r>
          <w:rPr>
            <w:lang w:val="en-US"/>
          </w:rPr>
        </w:r>
        <w:r>
          <w:rPr>
            <w:lang w:val="en-US"/>
          </w:rPr>
          <w:fldChar w:fldCharType="separate"/>
        </w:r>
        <w:r w:rsidRPr="00632C07">
          <w:rPr>
            <w:rStyle w:val="Hyperlink"/>
            <w:lang w:val="en-US"/>
          </w:rPr>
          <w:t xml:space="preserve">see </w:t>
        </w:r>
        <w:r w:rsidRPr="003A5247">
          <w:rPr>
            <w:rStyle w:val="Hyperlink"/>
            <w:lang w:val="en-US"/>
            <w:rPrChange w:id="707" w:author="Attila Vizhanyo" w:date="2024-01-04T11:54:00Z">
              <w:rPr>
                <w:highlight w:val="yellow"/>
                <w:lang w:val="en-US"/>
              </w:rPr>
            </w:rPrChange>
          </w:rPr>
          <w:t>Section 4.2.2.2</w:t>
        </w:r>
        <w:r>
          <w:rPr>
            <w:lang w:val="en-US"/>
          </w:rPr>
          <w:fldChar w:fldCharType="end"/>
        </w:r>
      </w:ins>
      <w:ins w:id="708" w:author="Attila Vizhanyo" w:date="2024-01-04T10:31:00Z">
        <w:r>
          <w:rPr>
            <w:lang w:val="en-US"/>
          </w:rPr>
          <w:t>). Finally, the button is</w:t>
        </w:r>
        <w:r w:rsidRPr="00C03B2B">
          <w:rPr>
            <w:lang w:val="en-US"/>
          </w:rPr>
          <w:t xml:space="preserve"> store</w:t>
        </w:r>
        <w:r>
          <w:rPr>
            <w:lang w:val="en-US"/>
          </w:rPr>
          <w:t>d</w:t>
        </w:r>
        <w:r w:rsidRPr="00C03B2B">
          <w:rPr>
            <w:lang w:val="en-US"/>
          </w:rPr>
          <w:t xml:space="preserve"> i</w:t>
        </w:r>
        <w:r>
          <w:rPr>
            <w:lang w:val="en-US"/>
          </w:rPr>
          <w:t xml:space="preserve">n a dedicated </w:t>
        </w:r>
        <w:r w:rsidRPr="00C03B2B">
          <w:rPr>
            <w:lang w:val="en-US"/>
          </w:rPr>
          <w:t xml:space="preserve">variable since we will need to </w:t>
        </w:r>
        <w:r>
          <w:rPr>
            <w:lang w:val="en-US"/>
          </w:rPr>
          <w:t>reference it later</w:t>
        </w:r>
        <w:r w:rsidRPr="00C03B2B">
          <w:rPr>
            <w:lang w:val="en-US"/>
          </w:rPr>
          <w:t>.</w:t>
        </w:r>
      </w:ins>
    </w:p>
    <w:p w14:paraId="1FC58F7E" w14:textId="059B49AD" w:rsidR="00BA5015" w:rsidRPr="00C03B2B" w:rsidDel="00632C07" w:rsidRDefault="00171642" w:rsidP="00171642">
      <w:pPr>
        <w:rPr>
          <w:del w:id="709" w:author="Attila Vizhanyo" w:date="2024-01-04T10:31:00Z"/>
          <w:lang w:val="en-US"/>
        </w:rPr>
      </w:pPr>
      <w:del w:id="710" w:author="Attila Vizhanyo" w:date="2024-01-04T10:31:00Z">
        <w:r w:rsidRPr="00C03B2B" w:rsidDel="00632C07">
          <w:rPr>
            <w:lang w:val="en-US"/>
          </w:rPr>
          <w:delText>With these two lists, I can write a program that randomly select</w:delText>
        </w:r>
        <w:r w:rsidR="00451BEC" w:rsidDel="00632C07">
          <w:rPr>
            <w:lang w:val="en-US"/>
          </w:rPr>
          <w:delText>s</w:delText>
        </w:r>
        <w:r w:rsidRPr="00C03B2B" w:rsidDel="00632C07">
          <w:rPr>
            <w:lang w:val="en-US"/>
          </w:rPr>
          <w:delText xml:space="preserve"> a button from each list</w:delText>
        </w:r>
        <w:r w:rsidR="00BA5015" w:rsidRPr="00C03B2B" w:rsidDel="00632C07">
          <w:rPr>
            <w:lang w:val="en-US"/>
          </w:rPr>
          <w:delText>. Leaving us with two buttons that our item can be placed on.</w:delText>
        </w:r>
        <w:r w:rsidRPr="00C03B2B" w:rsidDel="00632C07">
          <w:rPr>
            <w:lang w:val="en-US"/>
          </w:rPr>
          <w:delText xml:space="preserve"> However, </w:delText>
        </w:r>
        <w:r w:rsidR="00BA5015" w:rsidRPr="00C03B2B" w:rsidDel="00632C07">
          <w:rPr>
            <w:lang w:val="en-US"/>
          </w:rPr>
          <w:delText xml:space="preserve">there is </w:delText>
        </w:r>
        <w:r w:rsidRPr="00C03B2B" w:rsidDel="00632C07">
          <w:rPr>
            <w:lang w:val="en-US"/>
          </w:rPr>
          <w:delText>a problem</w:delText>
        </w:r>
        <w:r w:rsidR="00BA5015" w:rsidRPr="00C03B2B" w:rsidDel="00632C07">
          <w:rPr>
            <w:lang w:val="en-US"/>
          </w:rPr>
          <w:delText xml:space="preserve"> </w:delText>
        </w:r>
        <w:r w:rsidRPr="00C03B2B" w:rsidDel="00632C07">
          <w:rPr>
            <w:lang w:val="en-US"/>
          </w:rPr>
          <w:delText xml:space="preserve">if the code selects a button </w:delText>
        </w:r>
        <w:r w:rsidR="00BA5015" w:rsidRPr="00C03B2B" w:rsidDel="00632C07">
          <w:rPr>
            <w:lang w:val="en-US"/>
          </w:rPr>
          <w:delText>which is already</w:delText>
        </w:r>
        <w:r w:rsidRPr="00C03B2B" w:rsidDel="00632C07">
          <w:rPr>
            <w:lang w:val="en-US"/>
          </w:rPr>
          <w:delText xml:space="preserve"> occupied by a chess piece</w:delText>
        </w:r>
        <w:r w:rsidR="00BA5015" w:rsidRPr="00C03B2B" w:rsidDel="00632C07">
          <w:rPr>
            <w:lang w:val="en-US"/>
          </w:rPr>
          <w:delText xml:space="preserve">. This would lead to </w:delText>
        </w:r>
        <w:r w:rsidR="00451BEC" w:rsidDel="00632C07">
          <w:rPr>
            <w:lang w:val="en-US"/>
          </w:rPr>
          <w:delText>overwriting the button</w:delText>
        </w:r>
        <w:r w:rsidR="00BA5015" w:rsidRPr="00C03B2B" w:rsidDel="00632C07">
          <w:rPr>
            <w:lang w:val="en-US"/>
          </w:rPr>
          <w:delText xml:space="preserve"> and deleting the piece. </w:delText>
        </w:r>
        <w:r w:rsidR="00F74C84" w:rsidRPr="00C03B2B" w:rsidDel="00632C07">
          <w:rPr>
            <w:lang w:val="en-US"/>
          </w:rPr>
          <w:delText xml:space="preserve">To prevent this, I had to tell the program to select a different button when it </w:delText>
        </w:r>
        <w:r w:rsidR="00451BEC" w:rsidDel="00632C07">
          <w:rPr>
            <w:lang w:val="en-US"/>
          </w:rPr>
          <w:delText>is occupied</w:delText>
        </w:r>
        <w:r w:rsidR="00F74C84" w:rsidRPr="00C03B2B" w:rsidDel="00632C07">
          <w:rPr>
            <w:lang w:val="en-US"/>
          </w:rPr>
          <w:delText xml:space="preserve">. To determine whether a </w:delText>
        </w:r>
        <w:r w:rsidR="00451BEC" w:rsidDel="00632C07">
          <w:rPr>
            <w:lang w:val="en-US"/>
          </w:rPr>
          <w:delText>button is occupied</w:delText>
        </w:r>
        <w:r w:rsidR="00F74C84" w:rsidRPr="00C03B2B" w:rsidDel="00632C07">
          <w:rPr>
            <w:lang w:val="en-US"/>
          </w:rPr>
          <w:delText xml:space="preserve">, I used a list that was already included in the original chess code. “Player_pos_list” contains the positions of </w:delText>
        </w:r>
        <w:r w:rsidR="00451BEC" w:rsidDel="00632C07">
          <w:rPr>
            <w:lang w:val="en-US"/>
          </w:rPr>
          <w:delText xml:space="preserve">all </w:delText>
        </w:r>
        <w:r w:rsidR="00F74C84" w:rsidRPr="00C03B2B" w:rsidDel="00632C07">
          <w:rPr>
            <w:lang w:val="en-US"/>
          </w:rPr>
          <w:delText>chess piece</w:delText>
        </w:r>
        <w:r w:rsidR="00451BEC" w:rsidDel="00632C07">
          <w:rPr>
            <w:lang w:val="en-US"/>
          </w:rPr>
          <w:delText>s</w:delText>
        </w:r>
        <w:r w:rsidR="00F74C84" w:rsidRPr="00C03B2B" w:rsidDel="00632C07">
          <w:rPr>
            <w:lang w:val="en-US"/>
          </w:rPr>
          <w:delText xml:space="preserve"> on the board. Using this list, I created a loop in which the program randomly selects a button until it finds an unoccupied one. Once it finds a suitable button, it should then store its variable, since we will need to come back to it.</w:delText>
        </w:r>
      </w:del>
    </w:p>
    <w:p w14:paraId="1D92EA37"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569CD6"/>
          <w:sz w:val="18"/>
          <w:szCs w:val="18"/>
          <w:lang w:val="en-CH" w:eastAsia="en-GB"/>
        </w:rPr>
        <w:t>def</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CDCAA"/>
          <w:sz w:val="18"/>
          <w:szCs w:val="18"/>
          <w:lang w:val="en-CH" w:eastAsia="en-GB"/>
        </w:rPr>
        <w:t>placeShield</w:t>
      </w:r>
      <w:r w:rsidRPr="0051519D">
        <w:rPr>
          <w:rFonts w:ascii="Menlo" w:eastAsia="Times New Roman" w:hAnsi="Menlo" w:cs="Menlo"/>
          <w:color w:val="CCCCCC"/>
          <w:sz w:val="18"/>
          <w:szCs w:val="18"/>
          <w:lang w:val="en-CH" w:eastAsia="en-GB"/>
        </w:rPr>
        <w:t>(</w:t>
      </w:r>
      <w:r w:rsidRPr="0051519D">
        <w:rPr>
          <w:rFonts w:ascii="Menlo" w:eastAsia="Times New Roman" w:hAnsi="Menlo" w:cs="Menlo"/>
          <w:color w:val="9CDCFE"/>
          <w:sz w:val="18"/>
          <w:szCs w:val="18"/>
          <w:lang w:val="en-CH" w:eastAsia="en-GB"/>
        </w:rPr>
        <w:t>button_list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players_pos_list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endbutton_pos</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shieldText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shield_button</w:t>
      </w:r>
      <w:r w:rsidRPr="0051519D">
        <w:rPr>
          <w:rFonts w:ascii="Menlo" w:eastAsia="Times New Roman" w:hAnsi="Menlo" w:cs="Menlo"/>
          <w:color w:val="CCCCCC"/>
          <w:sz w:val="18"/>
          <w:szCs w:val="18"/>
          <w:lang w:val="en-CH" w:eastAsia="en-GB"/>
        </w:rPr>
        <w:t>):</w:t>
      </w:r>
    </w:p>
    <w:p w14:paraId="2830001F"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CDCAA"/>
          <w:sz w:val="18"/>
          <w:szCs w:val="18"/>
          <w:lang w:val="en-CH" w:eastAsia="en-GB"/>
        </w:rPr>
        <w:t>removeShieldIfExist</w:t>
      </w:r>
      <w:r w:rsidRPr="0051519D">
        <w:rPr>
          <w:rFonts w:ascii="Menlo" w:eastAsia="Times New Roman" w:hAnsi="Menlo" w:cs="Menlo"/>
          <w:color w:val="CCCCCC"/>
          <w:sz w:val="18"/>
          <w:szCs w:val="18"/>
          <w:lang w:val="en-CH" w:eastAsia="en-GB"/>
        </w:rPr>
        <w:t>(</w:t>
      </w:r>
      <w:r w:rsidRPr="0051519D">
        <w:rPr>
          <w:rFonts w:ascii="Menlo" w:eastAsia="Times New Roman" w:hAnsi="Menlo" w:cs="Menlo"/>
          <w:color w:val="9CDCFE"/>
          <w:sz w:val="18"/>
          <w:szCs w:val="18"/>
          <w:lang w:val="en-CH" w:eastAsia="en-GB"/>
        </w:rPr>
        <w:t>shield_button</w:t>
      </w:r>
      <w:r w:rsidRPr="0051519D">
        <w:rPr>
          <w:rFonts w:ascii="Menlo" w:eastAsia="Times New Roman" w:hAnsi="Menlo" w:cs="Menlo"/>
          <w:color w:val="CCCCCC"/>
          <w:sz w:val="18"/>
          <w:szCs w:val="18"/>
          <w:lang w:val="en-CH" w:eastAsia="en-GB"/>
        </w:rPr>
        <w:t>)</w:t>
      </w:r>
    </w:p>
    <w:p w14:paraId="54816B52"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p>
    <w:p w14:paraId="03FEFC43"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6A9955"/>
          <w:sz w:val="18"/>
          <w:szCs w:val="18"/>
          <w:lang w:val="en-CH" w:eastAsia="en-GB"/>
        </w:rPr>
        <w:t xml:space="preserve"># find an empty field to place the shield       </w:t>
      </w:r>
    </w:p>
    <w:p w14:paraId="68205727"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C586C0"/>
          <w:sz w:val="18"/>
          <w:szCs w:val="18"/>
          <w:lang w:val="en-CH" w:eastAsia="en-GB"/>
        </w:rPr>
        <w:t>while</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569CD6"/>
          <w:sz w:val="18"/>
          <w:szCs w:val="18"/>
          <w:lang w:val="en-CH" w:eastAsia="en-GB"/>
        </w:rPr>
        <w:t>True</w:t>
      </w:r>
      <w:r w:rsidRPr="0051519D">
        <w:rPr>
          <w:rFonts w:ascii="Menlo" w:eastAsia="Times New Roman" w:hAnsi="Menlo" w:cs="Menlo"/>
          <w:color w:val="CCCCCC"/>
          <w:sz w:val="18"/>
          <w:szCs w:val="18"/>
          <w:lang w:val="en-CH" w:eastAsia="en-GB"/>
        </w:rPr>
        <w:t>:</w:t>
      </w:r>
    </w:p>
    <w:p w14:paraId="3BBC5194"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shield_button</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4D4D4"/>
          <w:sz w:val="18"/>
          <w:szCs w:val="18"/>
          <w:lang w:val="en-CH" w:eastAsia="en-GB"/>
        </w:rPr>
        <w: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4EC9B0"/>
          <w:sz w:val="18"/>
          <w:szCs w:val="18"/>
          <w:lang w:val="en-CH" w:eastAsia="en-GB"/>
        </w:rPr>
        <w:t>random</w:t>
      </w:r>
      <w:r w:rsidRPr="0051519D">
        <w:rPr>
          <w:rFonts w:ascii="Menlo" w:eastAsia="Times New Roman" w:hAnsi="Menlo" w:cs="Menlo"/>
          <w:color w:val="CCCCCC"/>
          <w:sz w:val="18"/>
          <w:szCs w:val="18"/>
          <w:lang w:val="en-CH" w:eastAsia="en-GB"/>
        </w:rPr>
        <w:t>.</w:t>
      </w:r>
      <w:r w:rsidRPr="0051519D">
        <w:rPr>
          <w:rFonts w:ascii="Menlo" w:eastAsia="Times New Roman" w:hAnsi="Menlo" w:cs="Menlo"/>
          <w:color w:val="9CDCFE"/>
          <w:sz w:val="18"/>
          <w:szCs w:val="18"/>
          <w:lang w:val="en-CH" w:eastAsia="en-GB"/>
        </w:rPr>
        <w:t>choice</w:t>
      </w:r>
      <w:r w:rsidRPr="0051519D">
        <w:rPr>
          <w:rFonts w:ascii="Menlo" w:eastAsia="Times New Roman" w:hAnsi="Menlo" w:cs="Menlo"/>
          <w:color w:val="CCCCCC"/>
          <w:sz w:val="18"/>
          <w:szCs w:val="18"/>
          <w:lang w:val="en-CH" w:eastAsia="en-GB"/>
        </w:rPr>
        <w:t>(</w:t>
      </w:r>
      <w:r w:rsidRPr="0051519D">
        <w:rPr>
          <w:rFonts w:ascii="Menlo" w:eastAsia="Times New Roman" w:hAnsi="Menlo" w:cs="Menlo"/>
          <w:color w:val="9CDCFE"/>
          <w:sz w:val="18"/>
          <w:szCs w:val="18"/>
          <w:lang w:val="en-CH" w:eastAsia="en-GB"/>
        </w:rPr>
        <w:t>button_list</w:t>
      </w:r>
      <w:r w:rsidRPr="0051519D">
        <w:rPr>
          <w:rFonts w:ascii="Menlo" w:eastAsia="Times New Roman" w:hAnsi="Menlo" w:cs="Menlo"/>
          <w:color w:val="CCCCCC"/>
          <w:sz w:val="18"/>
          <w:szCs w:val="18"/>
          <w:lang w:val="en-CH" w:eastAsia="en-GB"/>
        </w:rPr>
        <w:t>)</w:t>
      </w:r>
    </w:p>
    <w:p w14:paraId="42926F82"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shield_pos</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4D4D4"/>
          <w:sz w:val="18"/>
          <w:szCs w:val="18"/>
          <w:lang w:val="en-CH" w:eastAsia="en-GB"/>
        </w:rPr>
        <w: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CDCAA"/>
          <w:sz w:val="18"/>
          <w:szCs w:val="18"/>
          <w:lang w:val="en-CH" w:eastAsia="en-GB"/>
        </w:rPr>
        <w:t>getButtonPosition</w:t>
      </w:r>
      <w:r w:rsidRPr="0051519D">
        <w:rPr>
          <w:rFonts w:ascii="Menlo" w:eastAsia="Times New Roman" w:hAnsi="Menlo" w:cs="Menlo"/>
          <w:color w:val="CCCCCC"/>
          <w:sz w:val="18"/>
          <w:szCs w:val="18"/>
          <w:lang w:val="en-CH" w:eastAsia="en-GB"/>
        </w:rPr>
        <w:t>(</w:t>
      </w:r>
      <w:r w:rsidRPr="0051519D">
        <w:rPr>
          <w:rFonts w:ascii="Menlo" w:eastAsia="Times New Roman" w:hAnsi="Menlo" w:cs="Menlo"/>
          <w:color w:val="9CDCFE"/>
          <w:sz w:val="18"/>
          <w:szCs w:val="18"/>
          <w:lang w:val="en-CH" w:eastAsia="en-GB"/>
        </w:rPr>
        <w:t>shield_button</w:t>
      </w:r>
      <w:r w:rsidRPr="0051519D">
        <w:rPr>
          <w:rFonts w:ascii="Menlo" w:eastAsia="Times New Roman" w:hAnsi="Menlo" w:cs="Menlo"/>
          <w:color w:val="CCCCCC"/>
          <w:sz w:val="18"/>
          <w:szCs w:val="18"/>
          <w:lang w:val="en-CH" w:eastAsia="en-GB"/>
        </w:rPr>
        <w:t>)</w:t>
      </w:r>
    </w:p>
    <w:p w14:paraId="06CCB8C7"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C586C0"/>
          <w:sz w:val="18"/>
          <w:szCs w:val="18"/>
          <w:lang w:val="en-CH" w:eastAsia="en-GB"/>
        </w:rPr>
        <w:t>if</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shield_pos</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569CD6"/>
          <w:sz w:val="18"/>
          <w:szCs w:val="18"/>
          <w:lang w:val="en-CH" w:eastAsia="en-GB"/>
        </w:rPr>
        <w:t>not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569CD6"/>
          <w:sz w:val="18"/>
          <w:szCs w:val="18"/>
          <w:lang w:val="en-CH" w:eastAsia="en-GB"/>
        </w:rPr>
        <w:t>in</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players_pos_list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569CD6"/>
          <w:sz w:val="18"/>
          <w:szCs w:val="18"/>
          <w:lang w:val="en-CH" w:eastAsia="en-GB"/>
        </w:rPr>
        <w:t>and</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shield_pos</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4D4D4"/>
          <w:sz w:val="18"/>
          <w:szCs w:val="18"/>
          <w:lang w:val="en-CH" w:eastAsia="en-GB"/>
        </w:rPr>
        <w: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endbutton_pos</w:t>
      </w:r>
      <w:r w:rsidRPr="0051519D">
        <w:rPr>
          <w:rFonts w:ascii="Menlo" w:eastAsia="Times New Roman" w:hAnsi="Menlo" w:cs="Menlo"/>
          <w:color w:val="CCCCCC"/>
          <w:sz w:val="18"/>
          <w:szCs w:val="18"/>
          <w:lang w:val="en-CH" w:eastAsia="en-GB"/>
        </w:rPr>
        <w:t>:</w:t>
      </w:r>
    </w:p>
    <w:p w14:paraId="76D96901"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shield_button</w:t>
      </w:r>
      <w:r w:rsidRPr="0051519D">
        <w:rPr>
          <w:rFonts w:ascii="Menlo" w:eastAsia="Times New Roman" w:hAnsi="Menlo" w:cs="Menlo"/>
          <w:color w:val="CCCCCC"/>
          <w:sz w:val="18"/>
          <w:szCs w:val="18"/>
          <w:lang w:val="en-CH" w:eastAsia="en-GB"/>
        </w:rPr>
        <w:t>.config(</w:t>
      </w:r>
      <w:r w:rsidRPr="0051519D">
        <w:rPr>
          <w:rFonts w:ascii="Menlo" w:eastAsia="Times New Roman" w:hAnsi="Menlo" w:cs="Menlo"/>
          <w:color w:val="9CDCFE"/>
          <w:sz w:val="18"/>
          <w:szCs w:val="18"/>
          <w:lang w:val="en-CH" w:eastAsia="en-GB"/>
        </w:rPr>
        <w:t>text</w:t>
      </w:r>
      <w:r w:rsidRPr="0051519D">
        <w:rPr>
          <w:rFonts w:ascii="Menlo" w:eastAsia="Times New Roman" w:hAnsi="Menlo" w:cs="Menlo"/>
          <w:color w:val="D4D4D4"/>
          <w:sz w:val="18"/>
          <w:szCs w:val="18"/>
          <w:lang w:val="en-CH" w:eastAsia="en-GB"/>
        </w:rPr>
        <w:t>=</w:t>
      </w:r>
      <w:r w:rsidRPr="0051519D">
        <w:rPr>
          <w:rFonts w:ascii="Menlo" w:eastAsia="Times New Roman" w:hAnsi="Menlo" w:cs="Menlo"/>
          <w:color w:val="9CDCFE"/>
          <w:sz w:val="18"/>
          <w:szCs w:val="18"/>
          <w:lang w:val="en-CH" w:eastAsia="en-GB"/>
        </w:rPr>
        <w:t>shieldText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fg</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D4D4D4"/>
          <w:sz w:val="18"/>
          <w:szCs w:val="18"/>
          <w:lang w:val="en-CH" w:eastAsia="en-GB"/>
        </w:rPr>
        <w:t>=</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CE9178"/>
          <w:sz w:val="18"/>
          <w:szCs w:val="18"/>
          <w:lang w:val="en-CH" w:eastAsia="en-GB"/>
        </w:rPr>
        <w:t>"red"</w:t>
      </w:r>
      <w:r w:rsidRPr="0051519D">
        <w:rPr>
          <w:rFonts w:ascii="Menlo" w:eastAsia="Times New Roman" w:hAnsi="Menlo" w:cs="Menlo"/>
          <w:color w:val="CCCCCC"/>
          <w:sz w:val="18"/>
          <w:szCs w:val="18"/>
          <w:lang w:val="en-CH" w:eastAsia="en-GB"/>
        </w:rPr>
        <w:t>)</w:t>
      </w:r>
    </w:p>
    <w:p w14:paraId="0D9E4CD8"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C586C0"/>
          <w:sz w:val="18"/>
          <w:szCs w:val="18"/>
          <w:lang w:val="en-CH" w:eastAsia="en-GB"/>
        </w:rPr>
        <w:t>break</w:t>
      </w:r>
    </w:p>
    <w:p w14:paraId="0CF6A927" w14:textId="77777777" w:rsidR="0051519D" w:rsidRPr="0051519D" w:rsidRDefault="0051519D" w:rsidP="0051519D">
      <w:pPr>
        <w:shd w:val="clear" w:color="auto" w:fill="1F1F1F"/>
        <w:spacing w:after="0" w:line="270" w:lineRule="atLeast"/>
        <w:jc w:val="left"/>
        <w:rPr>
          <w:rFonts w:ascii="Menlo" w:eastAsia="Times New Roman" w:hAnsi="Menlo" w:cs="Menlo"/>
          <w:color w:val="CCCCCC"/>
          <w:sz w:val="18"/>
          <w:szCs w:val="18"/>
          <w:lang w:val="en-CH" w:eastAsia="en-GB"/>
        </w:rPr>
      </w:pP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C586C0"/>
          <w:sz w:val="18"/>
          <w:szCs w:val="18"/>
          <w:lang w:val="en-CH" w:eastAsia="en-GB"/>
        </w:rPr>
        <w:t>return</w:t>
      </w:r>
      <w:r w:rsidRPr="0051519D">
        <w:rPr>
          <w:rFonts w:ascii="Menlo" w:eastAsia="Times New Roman" w:hAnsi="Menlo" w:cs="Menlo"/>
          <w:color w:val="CCCCCC"/>
          <w:sz w:val="18"/>
          <w:szCs w:val="18"/>
          <w:lang w:val="en-CH" w:eastAsia="en-GB"/>
        </w:rPr>
        <w:t xml:space="preserve"> </w:t>
      </w:r>
      <w:r w:rsidRPr="0051519D">
        <w:rPr>
          <w:rFonts w:ascii="Menlo" w:eastAsia="Times New Roman" w:hAnsi="Menlo" w:cs="Menlo"/>
          <w:color w:val="9CDCFE"/>
          <w:sz w:val="18"/>
          <w:szCs w:val="18"/>
          <w:lang w:val="en-CH" w:eastAsia="en-GB"/>
        </w:rPr>
        <w:t>shield_button</w:t>
      </w:r>
    </w:p>
    <w:p w14:paraId="1336CCBF" w14:textId="09471D9E" w:rsidR="00171642" w:rsidRPr="00C03B2B" w:rsidRDefault="00794074" w:rsidP="00171642">
      <w:pPr>
        <w:pStyle w:val="Heading4"/>
        <w:rPr>
          <w:lang w:val="en-US"/>
        </w:rPr>
      </w:pPr>
      <w:bookmarkStart w:id="711" w:name="_Visualization_of_the"/>
      <w:bookmarkEnd w:id="711"/>
      <w:r w:rsidRPr="00C03B2B">
        <w:rPr>
          <w:lang w:val="en-US"/>
        </w:rPr>
        <w:t xml:space="preserve">Visualization of </w:t>
      </w:r>
      <w:ins w:id="712" w:author="Attila Vizhanyo" w:date="2024-01-04T10:31:00Z">
        <w:r w:rsidR="00632C07">
          <w:rPr>
            <w:lang w:val="en-US"/>
          </w:rPr>
          <w:t>the items</w:t>
        </w:r>
      </w:ins>
      <w:del w:id="713" w:author="Attila Vizhanyo" w:date="2024-01-04T10:31:00Z">
        <w:r w:rsidRPr="00C03B2B" w:rsidDel="00632C07">
          <w:rPr>
            <w:lang w:val="en-US"/>
          </w:rPr>
          <w:delText>an Item</w:delText>
        </w:r>
      </w:del>
    </w:p>
    <w:p w14:paraId="13FF4EC9" w14:textId="77777777" w:rsidR="00632C07" w:rsidRPr="00C03B2B" w:rsidRDefault="00632C07" w:rsidP="00632C07">
      <w:pPr>
        <w:rPr>
          <w:ins w:id="714" w:author="Attila Vizhanyo" w:date="2024-01-04T10:32:00Z"/>
          <w:lang w:val="en-US"/>
        </w:rPr>
      </w:pPr>
      <w:ins w:id="715" w:author="Attila Vizhanyo" w:date="2024-01-04T10:32:00Z">
        <w:r w:rsidRPr="00C03B2B">
          <w:rPr>
            <w:lang w:val="en-US"/>
          </w:rPr>
          <w:t>To let the user know where the item has been placed, it needs to be displayed</w:t>
        </w:r>
        <w:r>
          <w:rPr>
            <w:lang w:val="en-US"/>
          </w:rPr>
          <w:t xml:space="preserve"> on the screen</w:t>
        </w:r>
        <w:r w:rsidRPr="00C03B2B">
          <w:rPr>
            <w:lang w:val="en-US"/>
          </w:rPr>
          <w:t>.</w:t>
        </w:r>
      </w:ins>
    </w:p>
    <w:p w14:paraId="73B10955" w14:textId="447E37DB" w:rsidR="00F74C84" w:rsidRPr="00C03B2B" w:rsidDel="00632C07" w:rsidRDefault="00632C07" w:rsidP="00632C07">
      <w:pPr>
        <w:rPr>
          <w:del w:id="716" w:author="Attila Vizhanyo" w:date="2024-01-04T10:32:00Z"/>
          <w:lang w:val="en-US"/>
        </w:rPr>
      </w:pPr>
      <w:ins w:id="717" w:author="Attila Vizhanyo" w:date="2024-01-04T10:32:00Z">
        <w:r>
          <w:rPr>
            <w:lang w:val="en-US"/>
          </w:rPr>
          <w:t xml:space="preserve">For the visualization of the items, I chose to use Unicode characters. </w:t>
        </w:r>
        <w:r w:rsidRPr="00C03B2B">
          <w:rPr>
            <w:lang w:val="en-US"/>
          </w:rPr>
          <w:t xml:space="preserve">Displaying the item onto </w:t>
        </w:r>
        <w:r>
          <w:rPr>
            <w:lang w:val="en-US"/>
          </w:rPr>
          <w:t>a square</w:t>
        </w:r>
        <w:r w:rsidRPr="00C03B2B">
          <w:rPr>
            <w:lang w:val="en-US"/>
          </w:rPr>
          <w:t xml:space="preserve"> works the same </w:t>
        </w:r>
        <w:r>
          <w:rPr>
            <w:lang w:val="en-US"/>
          </w:rPr>
          <w:t xml:space="preserve">way </w:t>
        </w:r>
        <w:r w:rsidRPr="00C03B2B">
          <w:rPr>
            <w:lang w:val="en-US"/>
          </w:rPr>
          <w:t>as with the pieces</w:t>
        </w:r>
        <w:r>
          <w:rPr>
            <w:lang w:val="en-US"/>
          </w:rPr>
          <w:t>, i.e.</w:t>
        </w:r>
        <w:r w:rsidRPr="00C03B2B">
          <w:rPr>
            <w:lang w:val="en-US"/>
          </w:rPr>
          <w:t xml:space="preserve"> by configuring the text of the relevant button. Another advantage of using Unicode is that it can be colorized.</w:t>
        </w:r>
        <w:r>
          <w:rPr>
            <w:lang w:val="en-US"/>
          </w:rPr>
          <w:t xml:space="preserve"> The following table summarizes the visualization properties of the items:</w:t>
        </w:r>
      </w:ins>
      <w:del w:id="718" w:author="Attila Vizhanyo" w:date="2024-01-04T10:32:00Z">
        <w:r w:rsidR="00F74C84" w:rsidRPr="00C03B2B" w:rsidDel="00632C07">
          <w:rPr>
            <w:lang w:val="en-US"/>
          </w:rPr>
          <w:delText>To let the user know where the item has been placed, it needs to be displayed</w:delText>
        </w:r>
        <w:r w:rsidR="00027488" w:rsidDel="00632C07">
          <w:rPr>
            <w:lang w:val="en-US"/>
          </w:rPr>
          <w:delText xml:space="preserve"> on the screen</w:delText>
        </w:r>
        <w:r w:rsidR="00F74C84" w:rsidRPr="00C03B2B" w:rsidDel="00632C07">
          <w:rPr>
            <w:lang w:val="en-US"/>
          </w:rPr>
          <w:delText>.</w:delText>
        </w:r>
      </w:del>
    </w:p>
    <w:p w14:paraId="3F26F585" w14:textId="009A6B75" w:rsidR="00762B7D" w:rsidDel="00632C07" w:rsidRDefault="00027488" w:rsidP="00F74C84">
      <w:pPr>
        <w:rPr>
          <w:del w:id="719" w:author="Attila Vizhanyo" w:date="2024-01-04T10:32:00Z"/>
          <w:lang w:val="en-US"/>
        </w:rPr>
      </w:pPr>
      <w:del w:id="720" w:author="Attila Vizhanyo" w:date="2024-01-04T10:32:00Z">
        <w:r w:rsidDel="00632C07">
          <w:rPr>
            <w:lang w:val="en-US"/>
          </w:rPr>
          <w:delText xml:space="preserve">For the visualization of the items I chose to use Unicode characters. </w:delText>
        </w:r>
        <w:r w:rsidR="00F74C84" w:rsidRPr="00C03B2B" w:rsidDel="00632C07">
          <w:rPr>
            <w:lang w:val="en-US"/>
          </w:rPr>
          <w:delText xml:space="preserve">Displaying the item onto </w:delText>
        </w:r>
        <w:r w:rsidDel="00632C07">
          <w:rPr>
            <w:lang w:val="en-US"/>
          </w:rPr>
          <w:delText>a square</w:delText>
        </w:r>
        <w:r w:rsidR="00F74C84" w:rsidRPr="00C03B2B" w:rsidDel="00632C07">
          <w:rPr>
            <w:lang w:val="en-US"/>
          </w:rPr>
          <w:delText xml:space="preserve">, works the same </w:delText>
        </w:r>
        <w:r w:rsidDel="00632C07">
          <w:rPr>
            <w:lang w:val="en-US"/>
          </w:rPr>
          <w:delText xml:space="preserve">way </w:delText>
        </w:r>
        <w:r w:rsidR="00F74C84" w:rsidRPr="00C03B2B" w:rsidDel="00632C07">
          <w:rPr>
            <w:lang w:val="en-US"/>
          </w:rPr>
          <w:delText>as with the pieces</w:delText>
        </w:r>
        <w:r w:rsidDel="00632C07">
          <w:rPr>
            <w:lang w:val="en-US"/>
          </w:rPr>
          <w:delText>, i.e.</w:delText>
        </w:r>
        <w:r w:rsidR="00794074" w:rsidRPr="00C03B2B" w:rsidDel="00632C07">
          <w:rPr>
            <w:lang w:val="en-US"/>
          </w:rPr>
          <w:delText xml:space="preserve"> by configuring the text of the relevant button. Another advantage of using Unicode is that it can be colorized.</w:delText>
        </w:r>
        <w:r w:rsidR="00762B7D" w:rsidDel="00632C07">
          <w:rPr>
            <w:lang w:val="en-US"/>
          </w:rPr>
          <w:delText xml:space="preserve"> I colored the items the following way:</w:delText>
        </w:r>
      </w:del>
    </w:p>
    <w:p w14:paraId="7E6628DB" w14:textId="77777777" w:rsidR="007915B0" w:rsidRPr="00632C07" w:rsidRDefault="007915B0" w:rsidP="00005D34">
      <w:pPr>
        <w:rPr>
          <w:lang w:val="en-US"/>
          <w:rPrChange w:id="721" w:author="Attila Vizhanyo" w:date="2024-01-04T10:32:00Z">
            <w:rPr>
              <w:lang w:val="fr-CH"/>
            </w:rPr>
          </w:rPrChange>
        </w:rPr>
      </w:pPr>
    </w:p>
    <w:tbl>
      <w:tblPr>
        <w:tblStyle w:val="GridTable4-Accent1"/>
        <w:tblW w:w="8367" w:type="dxa"/>
        <w:jc w:val="center"/>
        <w:tblLook w:val="04A0" w:firstRow="1" w:lastRow="0" w:firstColumn="1" w:lastColumn="0" w:noHBand="0" w:noVBand="1"/>
      </w:tblPr>
      <w:tblGrid>
        <w:gridCol w:w="1862"/>
        <w:gridCol w:w="2688"/>
        <w:gridCol w:w="2367"/>
        <w:gridCol w:w="1450"/>
      </w:tblGrid>
      <w:tr w:rsidR="00210E13" w:rsidRPr="00C03B2B" w14:paraId="357D2279" w14:textId="1FF637F3" w:rsidTr="003336BE">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862" w:type="dxa"/>
          </w:tcPr>
          <w:p w14:paraId="3B2BE3B9" w14:textId="01C4D6D4" w:rsidR="00210E13" w:rsidRPr="00C03B2B" w:rsidRDefault="00210E13" w:rsidP="00861C65">
            <w:pPr>
              <w:jc w:val="left"/>
              <w:rPr>
                <w:lang w:val="en-US"/>
              </w:rPr>
            </w:pPr>
            <w:r>
              <w:rPr>
                <w:lang w:val="en-US"/>
              </w:rPr>
              <w:t>Item</w:t>
            </w:r>
          </w:p>
        </w:tc>
        <w:tc>
          <w:tcPr>
            <w:tcW w:w="2688" w:type="dxa"/>
          </w:tcPr>
          <w:p w14:paraId="1DCBF55E" w14:textId="1BAE89EF" w:rsidR="00210E13" w:rsidRPr="00C03B2B" w:rsidRDefault="00210E13" w:rsidP="00861C65">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Color</w:t>
            </w:r>
          </w:p>
        </w:tc>
        <w:tc>
          <w:tcPr>
            <w:tcW w:w="2367" w:type="dxa"/>
          </w:tcPr>
          <w:p w14:paraId="3490E3BA" w14:textId="714FCC00" w:rsidR="00210E13" w:rsidRPr="00C03B2B" w:rsidRDefault="00210E13" w:rsidP="00861C65">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Unicode</w:t>
            </w:r>
          </w:p>
        </w:tc>
        <w:tc>
          <w:tcPr>
            <w:tcW w:w="1450" w:type="dxa"/>
          </w:tcPr>
          <w:p w14:paraId="43CD3B85" w14:textId="10F535C6" w:rsidR="00210E13" w:rsidRDefault="003461B2" w:rsidP="00861C65">
            <w:pPr>
              <w:jc w:val="left"/>
              <w:cnfStyle w:val="100000000000" w:firstRow="1" w:lastRow="0" w:firstColumn="0" w:lastColumn="0" w:oddVBand="0" w:evenVBand="0" w:oddHBand="0" w:evenHBand="0" w:firstRowFirstColumn="0" w:firstRowLastColumn="0" w:lastRowFirstColumn="0" w:lastRowLastColumn="0"/>
              <w:rPr>
                <w:lang w:val="en-US"/>
              </w:rPr>
            </w:pPr>
            <w:ins w:id="722" w:author="Attila Vizhanyo" w:date="2024-01-04T12:30:00Z">
              <w:r>
                <w:rPr>
                  <w:lang w:val="en-US"/>
                </w:rPr>
                <w:t>Symbol</w:t>
              </w:r>
            </w:ins>
            <w:del w:id="723" w:author="Attila Vizhanyo" w:date="2024-01-04T12:30:00Z">
              <w:r w:rsidR="007915B0" w:rsidDel="003461B2">
                <w:rPr>
                  <w:lang w:val="en-US"/>
                </w:rPr>
                <w:delText>Unicode</w:delText>
              </w:r>
            </w:del>
          </w:p>
        </w:tc>
      </w:tr>
      <w:tr w:rsidR="00210E13" w:rsidRPr="00C03B2B" w14:paraId="72C698C9" w14:textId="51E9DD74" w:rsidTr="003336B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1862" w:type="dxa"/>
          </w:tcPr>
          <w:p w14:paraId="1CA055E0" w14:textId="2FD1820F" w:rsidR="00210E13" w:rsidRPr="00C03B2B" w:rsidRDefault="00210E13" w:rsidP="00861C65">
            <w:pPr>
              <w:jc w:val="left"/>
              <w:rPr>
                <w:lang w:val="en-US"/>
              </w:rPr>
            </w:pPr>
            <w:r>
              <w:rPr>
                <w:lang w:val="en-US"/>
              </w:rPr>
              <w:t>Barrier</w:t>
            </w:r>
          </w:p>
        </w:tc>
        <w:tc>
          <w:tcPr>
            <w:tcW w:w="2688" w:type="dxa"/>
          </w:tcPr>
          <w:p w14:paraId="4E0B24A7" w14:textId="29B034D8" w:rsidR="00210E13" w:rsidRPr="00C03B2B" w:rsidRDefault="00210E13" w:rsidP="00861C65">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Purple</w:t>
            </w:r>
          </w:p>
        </w:tc>
        <w:tc>
          <w:tcPr>
            <w:tcW w:w="2367" w:type="dxa"/>
          </w:tcPr>
          <w:p w14:paraId="1C89EFF0" w14:textId="4DAAD318" w:rsidR="00210E13" w:rsidRPr="00C03B2B" w:rsidRDefault="00210E13"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861C65">
              <w:rPr>
                <w:lang w:val="it-CH"/>
              </w:rPr>
              <w:t>\U0001F5D9</w:t>
            </w:r>
          </w:p>
        </w:tc>
        <w:tc>
          <w:tcPr>
            <w:tcW w:w="1450" w:type="dxa"/>
          </w:tcPr>
          <w:p w14:paraId="13E1867B" w14:textId="4A9D0810" w:rsidR="00210E13" w:rsidRPr="00861C65" w:rsidRDefault="00210E13" w:rsidP="00861C65">
            <w:pPr>
              <w:jc w:val="left"/>
              <w:cnfStyle w:val="000000100000" w:firstRow="0" w:lastRow="0" w:firstColumn="0" w:lastColumn="0" w:oddVBand="0" w:evenVBand="0" w:oddHBand="1" w:evenHBand="0" w:firstRowFirstColumn="0" w:firstRowLastColumn="0" w:lastRowFirstColumn="0" w:lastRowLastColumn="0"/>
              <w:rPr>
                <w:lang w:val="it-CH"/>
              </w:rPr>
            </w:pPr>
            <w:r w:rsidRPr="00C03B2B">
              <w:rPr>
                <w:noProof/>
                <w:lang w:val="en-US"/>
              </w:rPr>
              <w:drawing>
                <wp:inline distT="0" distB="0" distL="0" distR="0" wp14:anchorId="054B2EEC" wp14:editId="42E24397">
                  <wp:extent cx="432000" cy="432000"/>
                  <wp:effectExtent l="0" t="0" r="0" b="0"/>
                  <wp:docPr id="1820216568" name="Picture 182021656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9378" name="Picture 4" descr="A black background with a black squar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432000" cy="432000"/>
                          </a:xfrm>
                          <a:prstGeom prst="rect">
                            <a:avLst/>
                          </a:prstGeom>
                        </pic:spPr>
                      </pic:pic>
                    </a:graphicData>
                  </a:graphic>
                </wp:inline>
              </w:drawing>
            </w:r>
          </w:p>
        </w:tc>
      </w:tr>
      <w:tr w:rsidR="00210E13" w:rsidRPr="00C03B2B" w14:paraId="0AA0D812" w14:textId="0A503090" w:rsidTr="003336BE">
        <w:trPr>
          <w:trHeight w:val="404"/>
          <w:jc w:val="center"/>
        </w:trPr>
        <w:tc>
          <w:tcPr>
            <w:cnfStyle w:val="001000000000" w:firstRow="0" w:lastRow="0" w:firstColumn="1" w:lastColumn="0" w:oddVBand="0" w:evenVBand="0" w:oddHBand="0" w:evenHBand="0" w:firstRowFirstColumn="0" w:firstRowLastColumn="0" w:lastRowFirstColumn="0" w:lastRowLastColumn="0"/>
            <w:tcW w:w="1862" w:type="dxa"/>
          </w:tcPr>
          <w:p w14:paraId="47E0459D" w14:textId="30C68D63" w:rsidR="00210E13" w:rsidRPr="00C03B2B" w:rsidRDefault="00210E13" w:rsidP="00861C65">
            <w:pPr>
              <w:jc w:val="left"/>
              <w:rPr>
                <w:lang w:val="en-US"/>
              </w:rPr>
            </w:pPr>
            <w:r>
              <w:rPr>
                <w:lang w:val="en-US"/>
              </w:rPr>
              <w:t>Shield</w:t>
            </w:r>
          </w:p>
        </w:tc>
        <w:tc>
          <w:tcPr>
            <w:tcW w:w="2688" w:type="dxa"/>
          </w:tcPr>
          <w:p w14:paraId="01DB75C6" w14:textId="12FD521D" w:rsidR="00210E13" w:rsidRPr="00C03B2B" w:rsidRDefault="00210E13" w:rsidP="00861C6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c>
          <w:tcPr>
            <w:tcW w:w="2367" w:type="dxa"/>
          </w:tcPr>
          <w:p w14:paraId="5B41E952" w14:textId="739952D6" w:rsidR="00210E13" w:rsidRPr="00C03B2B" w:rsidRDefault="00210E13" w:rsidP="00861C65">
            <w:pPr>
              <w:jc w:val="left"/>
              <w:cnfStyle w:val="000000000000" w:firstRow="0" w:lastRow="0" w:firstColumn="0" w:lastColumn="0" w:oddVBand="0" w:evenVBand="0" w:oddHBand="0" w:evenHBand="0" w:firstRowFirstColumn="0" w:firstRowLastColumn="0" w:lastRowFirstColumn="0" w:lastRowLastColumn="0"/>
              <w:rPr>
                <w:lang w:val="en-US"/>
              </w:rPr>
            </w:pPr>
            <w:r w:rsidRPr="00861C65">
              <w:rPr>
                <w:lang w:val="it-CH"/>
              </w:rPr>
              <w:t>\U0001F6E1</w:t>
            </w:r>
          </w:p>
        </w:tc>
        <w:tc>
          <w:tcPr>
            <w:tcW w:w="1450" w:type="dxa"/>
          </w:tcPr>
          <w:p w14:paraId="4163AFFF" w14:textId="5A745721" w:rsidR="00210E13" w:rsidRPr="00861C65" w:rsidRDefault="00210E13" w:rsidP="00861C65">
            <w:pPr>
              <w:jc w:val="left"/>
              <w:cnfStyle w:val="000000000000" w:firstRow="0" w:lastRow="0" w:firstColumn="0" w:lastColumn="0" w:oddVBand="0" w:evenVBand="0" w:oddHBand="0" w:evenHBand="0" w:firstRowFirstColumn="0" w:firstRowLastColumn="0" w:lastRowFirstColumn="0" w:lastRowLastColumn="0"/>
              <w:rPr>
                <w:lang w:val="it-CH"/>
              </w:rPr>
            </w:pPr>
            <w:r w:rsidRPr="002D5A73">
              <w:rPr>
                <w:noProof/>
                <w:lang w:val="en-US"/>
              </w:rPr>
              <w:drawing>
                <wp:inline distT="0" distB="0" distL="0" distR="0" wp14:anchorId="3C3F6DB9" wp14:editId="42E94C2A">
                  <wp:extent cx="432000" cy="432000"/>
                  <wp:effectExtent l="0" t="0" r="0" b="0"/>
                  <wp:docPr id="537153984" name="Picture 53715398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31978" name="Picture 7" descr="A black background with a black squar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32000" cy="432000"/>
                          </a:xfrm>
                          <a:prstGeom prst="rect">
                            <a:avLst/>
                          </a:prstGeom>
                        </pic:spPr>
                      </pic:pic>
                    </a:graphicData>
                  </a:graphic>
                </wp:inline>
              </w:drawing>
            </w:r>
          </w:p>
        </w:tc>
      </w:tr>
      <w:tr w:rsidR="00210E13" w:rsidRPr="00C03B2B" w14:paraId="44E25D7A" w14:textId="21330D76" w:rsidTr="003336B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1862" w:type="dxa"/>
          </w:tcPr>
          <w:p w14:paraId="578DD685" w14:textId="5FC94344" w:rsidR="00210E13" w:rsidRPr="00C03B2B" w:rsidRDefault="00210E13" w:rsidP="00861C65">
            <w:pPr>
              <w:jc w:val="left"/>
              <w:rPr>
                <w:lang w:val="en-US"/>
              </w:rPr>
            </w:pPr>
            <w:r>
              <w:rPr>
                <w:lang w:val="en-US"/>
              </w:rPr>
              <w:t>Bomb</w:t>
            </w:r>
          </w:p>
        </w:tc>
        <w:tc>
          <w:tcPr>
            <w:tcW w:w="2688" w:type="dxa"/>
          </w:tcPr>
          <w:p w14:paraId="776B9E0E" w14:textId="107A4A1C" w:rsidR="00210E13" w:rsidRPr="00C03B2B" w:rsidRDefault="00210E13" w:rsidP="00861C65">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Green</w:t>
            </w:r>
          </w:p>
        </w:tc>
        <w:tc>
          <w:tcPr>
            <w:tcW w:w="2367" w:type="dxa"/>
          </w:tcPr>
          <w:p w14:paraId="769B74F2" w14:textId="52556803" w:rsidR="00210E13" w:rsidRPr="00C03B2B" w:rsidRDefault="00210E13" w:rsidP="00861C65">
            <w:pPr>
              <w:jc w:val="left"/>
              <w:cnfStyle w:val="000000100000" w:firstRow="0" w:lastRow="0" w:firstColumn="0" w:lastColumn="0" w:oddVBand="0" w:evenVBand="0" w:oddHBand="1" w:evenHBand="0" w:firstRowFirstColumn="0" w:firstRowLastColumn="0" w:lastRowFirstColumn="0" w:lastRowLastColumn="0"/>
              <w:rPr>
                <w:lang w:val="en-US"/>
              </w:rPr>
            </w:pPr>
            <w:r w:rsidRPr="00861C65">
              <w:rPr>
                <w:lang w:val="it-CH"/>
              </w:rPr>
              <w:t>\U0001F4A3</w:t>
            </w:r>
          </w:p>
        </w:tc>
        <w:tc>
          <w:tcPr>
            <w:tcW w:w="1450" w:type="dxa"/>
          </w:tcPr>
          <w:p w14:paraId="3E98223D" w14:textId="6B551C45" w:rsidR="00210E13" w:rsidRPr="00861C65" w:rsidRDefault="00210E13" w:rsidP="00861C65">
            <w:pPr>
              <w:jc w:val="left"/>
              <w:cnfStyle w:val="000000100000" w:firstRow="0" w:lastRow="0" w:firstColumn="0" w:lastColumn="0" w:oddVBand="0" w:evenVBand="0" w:oddHBand="1" w:evenHBand="0" w:firstRowFirstColumn="0" w:firstRowLastColumn="0" w:lastRowFirstColumn="0" w:lastRowLastColumn="0"/>
              <w:rPr>
                <w:lang w:val="it-CH"/>
              </w:rPr>
            </w:pPr>
            <w:r w:rsidRPr="00C03B2B">
              <w:rPr>
                <w:noProof/>
                <w:lang w:val="en-US"/>
              </w:rPr>
              <w:drawing>
                <wp:inline distT="0" distB="0" distL="0" distR="0" wp14:anchorId="3B2A801F" wp14:editId="448AEC1F">
                  <wp:extent cx="432000" cy="432000"/>
                  <wp:effectExtent l="0" t="0" r="0" b="0"/>
                  <wp:docPr id="553718943" name="Picture 55371894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41266" name="Picture 5" descr="A black background with a black squar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32000" cy="432000"/>
                          </a:xfrm>
                          <a:prstGeom prst="rect">
                            <a:avLst/>
                          </a:prstGeom>
                        </pic:spPr>
                      </pic:pic>
                    </a:graphicData>
                  </a:graphic>
                </wp:inline>
              </w:drawing>
            </w:r>
          </w:p>
        </w:tc>
      </w:tr>
      <w:tr w:rsidR="00210E13" w:rsidRPr="00387C0A" w14:paraId="2DE43AFF" w14:textId="3D77570C" w:rsidTr="003336BE">
        <w:trPr>
          <w:trHeight w:val="404"/>
          <w:jc w:val="center"/>
        </w:trPr>
        <w:tc>
          <w:tcPr>
            <w:cnfStyle w:val="001000000000" w:firstRow="0" w:lastRow="0" w:firstColumn="1" w:lastColumn="0" w:oddVBand="0" w:evenVBand="0" w:oddHBand="0" w:evenHBand="0" w:firstRowFirstColumn="0" w:firstRowLastColumn="0" w:lastRowFirstColumn="0" w:lastRowLastColumn="0"/>
            <w:tcW w:w="1862" w:type="dxa"/>
          </w:tcPr>
          <w:p w14:paraId="3B28EB03" w14:textId="3631FEC5" w:rsidR="00210E13" w:rsidRPr="00C03B2B" w:rsidRDefault="00210E13" w:rsidP="00861C65">
            <w:pPr>
              <w:jc w:val="left"/>
              <w:rPr>
                <w:lang w:val="en-US"/>
              </w:rPr>
            </w:pPr>
            <w:r>
              <w:rPr>
                <w:lang w:val="en-US"/>
              </w:rPr>
              <w:t>Coin</w:t>
            </w:r>
          </w:p>
        </w:tc>
        <w:tc>
          <w:tcPr>
            <w:tcW w:w="2688" w:type="dxa"/>
          </w:tcPr>
          <w:p w14:paraId="2BCC95D4" w14:textId="14AF13F8" w:rsidR="00210E13" w:rsidRPr="00C03B2B" w:rsidRDefault="00210E13" w:rsidP="00861C6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Yellow</w:t>
            </w:r>
          </w:p>
        </w:tc>
        <w:tc>
          <w:tcPr>
            <w:tcW w:w="2367" w:type="dxa"/>
          </w:tcPr>
          <w:p w14:paraId="629CA148" w14:textId="20CBED6B" w:rsidR="00210E13" w:rsidRPr="00C03B2B" w:rsidRDefault="0051519D" w:rsidP="00861C6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50" w:type="dxa"/>
          </w:tcPr>
          <w:p w14:paraId="26534F5D" w14:textId="660595B0" w:rsidR="00210E13" w:rsidRPr="00C03B2B" w:rsidRDefault="0051519D" w:rsidP="00861C6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3898CEAE" w14:textId="5E40C804" w:rsidR="00794074" w:rsidRPr="00005D34" w:rsidRDefault="00794074" w:rsidP="00794074">
      <w:pPr>
        <w:keepNext/>
        <w:rPr>
          <w:lang w:val="en-US"/>
        </w:rPr>
      </w:pPr>
    </w:p>
    <w:p w14:paraId="4CCF2646" w14:textId="67F86D4F" w:rsidR="00794074" w:rsidRPr="00C03B2B" w:rsidRDefault="0051519D" w:rsidP="00794074">
      <w:pPr>
        <w:rPr>
          <w:lang w:val="en-US"/>
        </w:rPr>
      </w:pPr>
      <w:r>
        <w:rPr>
          <w:lang w:val="en-US"/>
        </w:rPr>
        <w:t>*The coin uses the Unicode character of the relevant chess piece</w:t>
      </w:r>
    </w:p>
    <w:p w14:paraId="769F6CFE" w14:textId="2A3E5F52" w:rsidR="00762B7D" w:rsidRDefault="00171642" w:rsidP="00762B7D">
      <w:pPr>
        <w:pStyle w:val="Heading4"/>
        <w:rPr>
          <w:lang w:val="en-US"/>
        </w:rPr>
      </w:pPr>
      <w:r w:rsidRPr="00C03B2B">
        <w:rPr>
          <w:lang w:val="en-US"/>
        </w:rPr>
        <w:t>Picking up an item</w:t>
      </w:r>
    </w:p>
    <w:p w14:paraId="6AF76BBD" w14:textId="77777777" w:rsidR="00632C07" w:rsidRDefault="00632C07" w:rsidP="00632C07">
      <w:pPr>
        <w:rPr>
          <w:ins w:id="724" w:author="Attila Vizhanyo" w:date="2024-01-04T10:32:00Z"/>
          <w:lang w:val="en-US"/>
        </w:rPr>
      </w:pPr>
      <w:ins w:id="725" w:author="Attila Vizhanyo" w:date="2024-01-04T10:32:00Z">
        <w:r>
          <w:rPr>
            <w:lang w:val="en-US"/>
          </w:rPr>
          <w:t>Picking up an item means, that the player moves a piece to the square where the item is located.</w:t>
        </w:r>
      </w:ins>
    </w:p>
    <w:p w14:paraId="30ED2FEB" w14:textId="46285B6B" w:rsidR="00632C07" w:rsidRPr="00C03B2B" w:rsidRDefault="00632C07" w:rsidP="00632C07">
      <w:pPr>
        <w:rPr>
          <w:ins w:id="726" w:author="Attila Vizhanyo" w:date="2024-01-04T10:32:00Z"/>
          <w:lang w:val="en-US"/>
        </w:rPr>
      </w:pPr>
      <w:ins w:id="727" w:author="Attila Vizhanyo" w:date="2024-01-04T10:32:00Z">
        <w:r>
          <w:rPr>
            <w:lang w:val="en-US"/>
          </w:rPr>
          <w:t>Each time a player makes a move, the program needs to check if the piece is moved to a square occupied by an item and identify which type of item has been picked up, so that it can execute the pick-up logic of that specific item. To do this, the program simply compares the button found at the target position of the move with the dedicated button variables created earlier, when placing the items (</w:t>
        </w:r>
      </w:ins>
      <w:ins w:id="728" w:author="Attila Vizhanyo" w:date="2024-01-04T10:37:00Z">
        <w:r>
          <w:rPr>
            <w:lang w:val="en-US"/>
          </w:rPr>
          <w:fldChar w:fldCharType="begin"/>
        </w:r>
        <w:r>
          <w:rPr>
            <w:lang w:val="en-US"/>
          </w:rPr>
          <w:instrText>HYPERLINK  \l "_Placing_an_item"</w:instrText>
        </w:r>
        <w:r>
          <w:rPr>
            <w:lang w:val="en-US"/>
          </w:rPr>
        </w:r>
        <w:r>
          <w:rPr>
            <w:lang w:val="en-US"/>
          </w:rPr>
          <w:fldChar w:fldCharType="separate"/>
        </w:r>
        <w:r w:rsidRPr="00632C07">
          <w:rPr>
            <w:rStyle w:val="Hyperlink"/>
            <w:lang w:val="en-US"/>
          </w:rPr>
          <w:t xml:space="preserve">See </w:t>
        </w:r>
        <w:r w:rsidRPr="003A5247">
          <w:rPr>
            <w:rStyle w:val="Hyperlink"/>
            <w:lang w:val="en-US"/>
            <w:rPrChange w:id="729" w:author="Attila Vizhanyo" w:date="2024-01-04T11:54:00Z">
              <w:rPr>
                <w:highlight w:val="yellow"/>
                <w:lang w:val="en-US"/>
              </w:rPr>
            </w:rPrChange>
          </w:rPr>
          <w:t>Section 4.2.2.1</w:t>
        </w:r>
        <w:r>
          <w:rPr>
            <w:lang w:val="en-US"/>
          </w:rPr>
          <w:fldChar w:fldCharType="end"/>
        </w:r>
      </w:ins>
      <w:ins w:id="730" w:author="Attila Vizhanyo" w:date="2024-01-04T10:32:00Z">
        <w:r>
          <w:rPr>
            <w:lang w:val="en-US"/>
          </w:rPr>
          <w:t>). If there is a match, the respective pick-</w:t>
        </w:r>
        <w:r>
          <w:rPr>
            <w:lang w:val="en-US"/>
          </w:rPr>
          <w:lastRenderedPageBreak/>
          <w:t>up function is called for the matched item. Finally, the move is made, i.e. the position of the piece is updated, and all possible moves of all pieces are re-calculated.</w:t>
        </w:r>
      </w:ins>
    </w:p>
    <w:p w14:paraId="5B8A5077" w14:textId="2F30FB72" w:rsidR="00014200" w:rsidDel="00632C07" w:rsidRDefault="00014200" w:rsidP="00762B7D">
      <w:pPr>
        <w:rPr>
          <w:del w:id="731" w:author="Attila Vizhanyo" w:date="2024-01-04T10:32:00Z"/>
          <w:lang w:val="en-US"/>
        </w:rPr>
      </w:pPr>
      <w:del w:id="732" w:author="Attila Vizhanyo" w:date="2024-01-04T10:32:00Z">
        <w:r w:rsidDel="00632C07">
          <w:rPr>
            <w:lang w:val="en-US"/>
          </w:rPr>
          <w:delText xml:space="preserve">Picking up an item means, that the player moves a chess piece to the </w:delText>
        </w:r>
        <w:r w:rsidR="000A7E84" w:rsidDel="00632C07">
          <w:rPr>
            <w:lang w:val="en-US"/>
          </w:rPr>
          <w:delText xml:space="preserve">square </w:delText>
        </w:r>
        <w:r w:rsidDel="00632C07">
          <w:rPr>
            <w:lang w:val="en-US"/>
          </w:rPr>
          <w:delText>where the item is located.</w:delText>
        </w:r>
      </w:del>
    </w:p>
    <w:p w14:paraId="5F0DD5A9" w14:textId="5F46370A" w:rsidR="00171642" w:rsidRPr="00C03B2B" w:rsidDel="00632C07" w:rsidRDefault="000A7E84" w:rsidP="000A7E84">
      <w:pPr>
        <w:rPr>
          <w:del w:id="733" w:author="Attila Vizhanyo" w:date="2024-01-04T10:32:00Z"/>
          <w:lang w:val="en-US"/>
        </w:rPr>
      </w:pPr>
      <w:del w:id="734" w:author="Attila Vizhanyo" w:date="2024-01-04T10:32:00Z">
        <w:r w:rsidDel="00632C07">
          <w:rPr>
            <w:lang w:val="en-US"/>
          </w:rPr>
          <w:delText>The code needs to identify which item has been picked up, to execute the code written for that specific item. To do this…</w:delText>
        </w:r>
      </w:del>
    </w:p>
    <w:p w14:paraId="5B42EE99" w14:textId="431BD3DB" w:rsidR="00171642" w:rsidRPr="00C03B2B" w:rsidRDefault="00171642" w:rsidP="00171642">
      <w:pPr>
        <w:pStyle w:val="Heading4"/>
        <w:rPr>
          <w:lang w:val="en-US"/>
        </w:rPr>
      </w:pPr>
      <w:r w:rsidRPr="00C03B2B">
        <w:rPr>
          <w:lang w:val="en-US"/>
        </w:rPr>
        <w:t>Change position of an item</w:t>
      </w:r>
    </w:p>
    <w:p w14:paraId="227A5A4F" w14:textId="77777777" w:rsidR="00632C07" w:rsidRDefault="00632C07" w:rsidP="00632C07">
      <w:pPr>
        <w:rPr>
          <w:ins w:id="735" w:author="Attila Vizhanyo" w:date="2024-01-04T10:32:00Z"/>
          <w:lang w:val="en-US"/>
        </w:rPr>
      </w:pPr>
      <w:ins w:id="736" w:author="Attila Vizhanyo" w:date="2024-01-04T10:32:00Z">
        <w:r>
          <w:rPr>
            <w:lang w:val="en-US"/>
          </w:rPr>
          <w:t>To</w:t>
        </w:r>
        <w:r w:rsidRPr="00C03B2B">
          <w:rPr>
            <w:lang w:val="en-US"/>
          </w:rPr>
          <w:t xml:space="preserve"> chang</w:t>
        </w:r>
        <w:r>
          <w:rPr>
            <w:lang w:val="en-US"/>
          </w:rPr>
          <w:t>e</w:t>
        </w:r>
        <w:r w:rsidRPr="00C03B2B">
          <w:rPr>
            <w:lang w:val="en-US"/>
          </w:rPr>
          <w:t xml:space="preserve"> the position of an item, </w:t>
        </w:r>
        <w:r>
          <w:rPr>
            <w:lang w:val="en-US"/>
          </w:rPr>
          <w:t>it must be first removed from the board, and then recreated in another position</w:t>
        </w:r>
        <w:r w:rsidRPr="00C03B2B">
          <w:rPr>
            <w:lang w:val="en-US"/>
          </w:rPr>
          <w:t xml:space="preserve">. To </w:t>
        </w:r>
        <w:r>
          <w:rPr>
            <w:lang w:val="en-US"/>
          </w:rPr>
          <w:t>achieve this,</w:t>
        </w:r>
        <w:r w:rsidRPr="00C03B2B">
          <w:rPr>
            <w:lang w:val="en-US"/>
          </w:rPr>
          <w:t xml:space="preserve"> I had to delete the item </w:t>
        </w:r>
        <w:r>
          <w:rPr>
            <w:lang w:val="en-US"/>
          </w:rPr>
          <w:t xml:space="preserve">first </w:t>
        </w:r>
        <w:r w:rsidRPr="00C03B2B">
          <w:rPr>
            <w:lang w:val="en-US"/>
          </w:rPr>
          <w:t xml:space="preserve">and </w:t>
        </w:r>
        <w:r>
          <w:rPr>
            <w:lang w:val="en-US"/>
          </w:rPr>
          <w:t>then find</w:t>
        </w:r>
        <w:r w:rsidRPr="00C03B2B">
          <w:rPr>
            <w:lang w:val="en-US"/>
          </w:rPr>
          <w:t xml:space="preserve"> </w:t>
        </w:r>
        <w:r>
          <w:rPr>
            <w:lang w:val="en-US"/>
          </w:rPr>
          <w:t>a new</w:t>
        </w:r>
        <w:r w:rsidRPr="00C03B2B">
          <w:rPr>
            <w:lang w:val="en-US"/>
          </w:rPr>
          <w:t xml:space="preserve"> position for it. </w:t>
        </w:r>
        <w:r>
          <w:rPr>
            <w:lang w:val="en-US"/>
          </w:rPr>
          <w:t>An important detail to consider was</w:t>
        </w:r>
        <w:r w:rsidRPr="00C03B2B">
          <w:rPr>
            <w:lang w:val="en-US"/>
          </w:rPr>
          <w:t xml:space="preserve"> that if the item has been already picked up it should not </w:t>
        </w:r>
        <w:r>
          <w:rPr>
            <w:lang w:val="en-US"/>
          </w:rPr>
          <w:t>be removed,</w:t>
        </w:r>
        <w:r w:rsidRPr="00C03B2B">
          <w:rPr>
            <w:lang w:val="en-US"/>
          </w:rPr>
          <w:t xml:space="preserve"> since the </w:t>
        </w:r>
        <w:r>
          <w:rPr>
            <w:lang w:val="en-US"/>
          </w:rPr>
          <w:t>piece</w:t>
        </w:r>
        <w:r w:rsidRPr="00C03B2B">
          <w:rPr>
            <w:lang w:val="en-US"/>
          </w:rPr>
          <w:t xml:space="preserve"> already removed the item by picking it up. However, this </w:t>
        </w:r>
        <w:r>
          <w:rPr>
            <w:lang w:val="en-US"/>
          </w:rPr>
          <w:t>logic</w:t>
        </w:r>
        <w:r w:rsidRPr="00C03B2B">
          <w:rPr>
            <w:lang w:val="en-US"/>
          </w:rPr>
          <w:t xml:space="preserve"> does not apply to the barrier since it</w:t>
        </w:r>
        <w:r>
          <w:rPr>
            <w:lang w:val="en-US"/>
          </w:rPr>
          <w:t xml:space="preserve"> i</w:t>
        </w:r>
        <w:r w:rsidRPr="00C03B2B">
          <w:rPr>
            <w:lang w:val="en-US"/>
          </w:rPr>
          <w:t xml:space="preserve">s impossible to pick up </w:t>
        </w:r>
        <w:r>
          <w:rPr>
            <w:lang w:val="en-US"/>
          </w:rPr>
          <w:t>a</w:t>
        </w:r>
        <w:r w:rsidRPr="00C03B2B">
          <w:rPr>
            <w:lang w:val="en-US"/>
          </w:rPr>
          <w:t xml:space="preserve"> barrier. To delete the </w:t>
        </w:r>
        <w:r>
          <w:rPr>
            <w:lang w:val="en-US"/>
          </w:rPr>
          <w:t>original</w:t>
        </w:r>
        <w:r w:rsidRPr="00C03B2B">
          <w:rPr>
            <w:lang w:val="en-US"/>
          </w:rPr>
          <w:t xml:space="preserve"> item</w:t>
        </w:r>
        <w:r>
          <w:rPr>
            <w:lang w:val="en-US"/>
          </w:rPr>
          <w:t xml:space="preserve"> from the board</w:t>
        </w:r>
        <w:r w:rsidRPr="00C03B2B">
          <w:rPr>
            <w:lang w:val="en-US"/>
          </w:rPr>
          <w:t xml:space="preserve">, </w:t>
        </w:r>
        <w:r>
          <w:rPr>
            <w:lang w:val="en-US"/>
          </w:rPr>
          <w:t>the text of the underlying button is set to empty. This is another place where the dedicated button variables created earlier are used.</w:t>
        </w:r>
      </w:ins>
    </w:p>
    <w:p w14:paraId="19E2DF51" w14:textId="5B3B1DD6" w:rsidR="00171642" w:rsidRPr="00C03B2B" w:rsidDel="00632C07" w:rsidRDefault="00F55F7F" w:rsidP="00005D34">
      <w:pPr>
        <w:rPr>
          <w:del w:id="737" w:author="Attila Vizhanyo" w:date="2024-01-04T10:32:00Z"/>
          <w:lang w:val="en-US"/>
        </w:rPr>
      </w:pPr>
      <w:del w:id="738" w:author="Attila Vizhanyo" w:date="2024-01-04T10:32:00Z">
        <w:r w:rsidRPr="00C03B2B" w:rsidDel="00632C07">
          <w:rPr>
            <w:lang w:val="en-US"/>
          </w:rPr>
          <w:delText xml:space="preserve">By changing the position of an item, I want to make the game more random and chaotic. </w:delText>
        </w:r>
        <w:r w:rsidR="00171642" w:rsidRPr="00C03B2B" w:rsidDel="00632C07">
          <w:rPr>
            <w:lang w:val="en-US"/>
          </w:rPr>
          <w:delText xml:space="preserve">To make this happened I had to delete the original items place if it already existed and choose another position for it. </w:delText>
        </w:r>
        <w:r w:rsidR="000A7E84" w:rsidDel="00632C07">
          <w:rPr>
            <w:lang w:val="en-US"/>
          </w:rPr>
          <w:delText>An important feature to implement is</w:delText>
        </w:r>
        <w:r w:rsidR="00171642" w:rsidRPr="00C03B2B" w:rsidDel="00632C07">
          <w:rPr>
            <w:lang w:val="en-US"/>
          </w:rPr>
          <w:delText xml:space="preserve"> that if the item has already been picked up it should not delete its former place since the player already removed the item from the board by picking it up. However, this code does not apply to the barrier, since it’s impossible to pick up the barrier and we always have to delete it’s former position. </w:delText>
        </w:r>
        <w:r w:rsidR="000A7E84" w:rsidRPr="00C03B2B" w:rsidDel="00632C07">
          <w:rPr>
            <w:lang w:val="en-US"/>
          </w:rPr>
          <w:delText>To</w:delText>
        </w:r>
        <w:r w:rsidR="00171642" w:rsidRPr="00C03B2B" w:rsidDel="00632C07">
          <w:rPr>
            <w:lang w:val="en-US"/>
          </w:rPr>
          <w:delText xml:space="preserve"> delete the former item, we can </w:delText>
        </w:r>
        <w:r w:rsidR="000A7E84" w:rsidDel="00632C07">
          <w:rPr>
            <w:lang w:val="en-US"/>
          </w:rPr>
          <w:delText>use once again “</w:delText>
        </w:r>
        <w:r w:rsidR="00171642" w:rsidRPr="00C03B2B" w:rsidDel="00632C07">
          <w:rPr>
            <w:lang w:val="en-US"/>
          </w:rPr>
          <w:delText>button.config</w:delText>
        </w:r>
        <w:r w:rsidR="000A7E84" w:rsidDel="00632C07">
          <w:rPr>
            <w:lang w:val="en-US"/>
          </w:rPr>
          <w:delText xml:space="preserve">” function. By setting the text </w:delText>
        </w:r>
        <w:bookmarkStart w:id="739" w:name="_Toc155256855"/>
        <w:bookmarkEnd w:id="739"/>
      </w:del>
    </w:p>
    <w:p w14:paraId="559D87D2" w14:textId="71B5A8D2" w:rsidR="00E30733" w:rsidRDefault="00F16D7D" w:rsidP="00E30733">
      <w:pPr>
        <w:pStyle w:val="Heading3"/>
        <w:rPr>
          <w:lang w:val="en-US"/>
        </w:rPr>
      </w:pPr>
      <w:bookmarkStart w:id="740" w:name="_Toc155256856"/>
      <w:r w:rsidRPr="00C03B2B">
        <w:rPr>
          <w:lang w:val="en-US"/>
        </w:rPr>
        <w:t>Barrier</w:t>
      </w:r>
      <w:bookmarkEnd w:id="740"/>
    </w:p>
    <w:p w14:paraId="3E7EEDF6" w14:textId="77777777" w:rsidR="002E05BD" w:rsidRPr="00E30733" w:rsidRDefault="002E05BD" w:rsidP="002E05BD">
      <w:pPr>
        <w:rPr>
          <w:lang w:val="en-US"/>
        </w:rPr>
      </w:pPr>
      <w:r>
        <w:rPr>
          <w:lang w:val="en-US"/>
        </w:rPr>
        <w:t>The check_chosen_move function checks if the chosen move is valid.</w:t>
      </w:r>
    </w:p>
    <w:p w14:paraId="267BC9EA" w14:textId="77777777" w:rsidR="002E05BD" w:rsidRDefault="002E05BD" w:rsidP="002E05BD">
      <w:pPr>
        <w:rPr>
          <w:lang w:val="en-US"/>
        </w:rPr>
      </w:pPr>
      <w:r>
        <w:rPr>
          <w:lang w:val="en-US"/>
        </w:rPr>
        <w:t>If the endbutton and the barrier button are the same button, that means the user is trying to move a piece to the barrier. To prevent this, I used the “elif” statement inside of the check_chosen_move function.</w:t>
      </w:r>
    </w:p>
    <w:p w14:paraId="315B36E3" w14:textId="05B084B9" w:rsidR="00FD626E" w:rsidRDefault="00FD626E" w:rsidP="00E30733">
      <w:pPr>
        <w:rPr>
          <w:lang w:val="en-US"/>
        </w:rPr>
      </w:pPr>
      <w:r>
        <w:rPr>
          <w:lang w:val="en-US"/>
        </w:rPr>
        <w:t>“</w:t>
      </w:r>
      <w:r w:rsidRPr="00FD626E">
        <w:rPr>
          <w:lang w:val="en-US"/>
        </w:rPr>
        <w:t xml:space="preserve">The elif keyword is pythons way of saying </w:t>
      </w:r>
      <w:r>
        <w:rPr>
          <w:lang w:val="en-US"/>
        </w:rPr>
        <w:t>‘</w:t>
      </w:r>
      <w:r w:rsidRPr="00FD626E">
        <w:rPr>
          <w:lang w:val="en-US"/>
        </w:rPr>
        <w:t>if the previous conditions were not true, then try this condition</w:t>
      </w:r>
      <w:r>
        <w:rPr>
          <w:lang w:val="en-US"/>
        </w:rPr>
        <w:t>’</w:t>
      </w:r>
      <w:r w:rsidRPr="00FD626E">
        <w:rPr>
          <w:lang w:val="en-US"/>
        </w:rPr>
        <w:t>.</w:t>
      </w:r>
      <w:r>
        <w:rPr>
          <w:lang w:val="en-US"/>
        </w:rPr>
        <w:t>”</w:t>
      </w:r>
      <w:sdt>
        <w:sdtPr>
          <w:rPr>
            <w:lang w:val="en-US"/>
          </w:rPr>
          <w:id w:val="-1410841134"/>
          <w:citation/>
        </w:sdtPr>
        <w:sdtContent>
          <w:r>
            <w:rPr>
              <w:lang w:val="en-US"/>
            </w:rPr>
            <w:fldChar w:fldCharType="begin"/>
          </w:r>
          <w:r w:rsidR="00D67E74">
            <w:rPr>
              <w:lang w:val="en-US"/>
            </w:rPr>
            <w:instrText xml:space="preserve">CITATION W3S5 \l 4108 </w:instrText>
          </w:r>
          <w:r>
            <w:rPr>
              <w:lang w:val="en-US"/>
            </w:rPr>
            <w:fldChar w:fldCharType="separate"/>
          </w:r>
          <w:ins w:id="741" w:author="Attila Vizhanyo" w:date="2024-01-04T10:33:00Z">
            <w:r w:rsidR="00632C07">
              <w:rPr>
                <w:noProof/>
                <w:lang w:val="en-US"/>
              </w:rPr>
              <w:t xml:space="preserve"> </w:t>
            </w:r>
            <w:r w:rsidR="00632C07" w:rsidRPr="00632C07">
              <w:rPr>
                <w:noProof/>
                <w:lang w:val="en-US"/>
                <w:rPrChange w:id="742" w:author="Attila Vizhanyo" w:date="2024-01-04T10:33:00Z">
                  <w:rPr>
                    <w:lang w:val="fr-CH"/>
                  </w:rPr>
                </w:rPrChange>
              </w:rPr>
              <w:t>(Data, Python elif, s.d.)</w:t>
            </w:r>
          </w:ins>
          <w:del w:id="743" w:author="Attila Vizhanyo" w:date="2024-01-04T10:33:00Z">
            <w:r w:rsidR="00D67E74" w:rsidDel="00632C07">
              <w:rPr>
                <w:noProof/>
                <w:lang w:val="en-US"/>
              </w:rPr>
              <w:delText xml:space="preserve"> </w:delText>
            </w:r>
            <w:r w:rsidR="00D67E74" w:rsidRPr="00D67E74" w:rsidDel="00632C07">
              <w:rPr>
                <w:noProof/>
                <w:lang w:val="en-US"/>
              </w:rPr>
              <w:delText>(Data, Python elif, s.d.)</w:delText>
            </w:r>
          </w:del>
          <w:r>
            <w:rPr>
              <w:lang w:val="en-US"/>
            </w:rPr>
            <w:fldChar w:fldCharType="end"/>
          </w:r>
        </w:sdtContent>
      </w:sdt>
      <w:r>
        <w:rPr>
          <w:lang w:val="en-US"/>
        </w:rPr>
        <w:t xml:space="preserve">. With this logic, we can tell our program if the user steps on the barrier it should set error to “1” and </w:t>
      </w:r>
      <w:r w:rsidR="00D44486">
        <w:rPr>
          <w:lang w:val="en-US"/>
        </w:rPr>
        <w:t>return check_chosen_move to be “False”. Subsequently, the check_chosen_move function will no longer be executed and the error variable is not overwritten by the rest of the function.</w:t>
      </w:r>
    </w:p>
    <w:p w14:paraId="6FF4953B"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569CD6"/>
          <w:sz w:val="18"/>
          <w:szCs w:val="18"/>
          <w:lang w:val="en-CH" w:eastAsia="en-GB"/>
        </w:rPr>
        <w:t>def</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DCDCAA"/>
          <w:sz w:val="18"/>
          <w:szCs w:val="18"/>
          <w:lang w:val="en-CH" w:eastAsia="en-GB"/>
        </w:rPr>
        <w:t>check_chosen_move</w:t>
      </w:r>
      <w:r w:rsidRPr="00D44486">
        <w:rPr>
          <w:rFonts w:ascii="Menlo" w:eastAsia="Times New Roman" w:hAnsi="Menlo" w:cs="Menlo"/>
          <w:color w:val="CCCCCC"/>
          <w:sz w:val="18"/>
          <w:szCs w:val="18"/>
          <w:lang w:val="en-CH" w:eastAsia="en-GB"/>
        </w:rPr>
        <w:t>(</w:t>
      </w:r>
      <w:r w:rsidRPr="00D44486">
        <w:rPr>
          <w:rFonts w:ascii="Menlo" w:eastAsia="Times New Roman" w:hAnsi="Menlo" w:cs="Menlo"/>
          <w:color w:val="9CDCFE"/>
          <w:sz w:val="18"/>
          <w:szCs w:val="18"/>
          <w:lang w:val="en-CH" w:eastAsia="en-GB"/>
        </w:rPr>
        <w:t>ps</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9CDCFE"/>
          <w:sz w:val="18"/>
          <w:szCs w:val="18"/>
          <w:lang w:val="en-CH" w:eastAsia="en-GB"/>
        </w:rPr>
        <w:t>pe</w:t>
      </w:r>
      <w:r w:rsidRPr="00D44486">
        <w:rPr>
          <w:rFonts w:ascii="Menlo" w:eastAsia="Times New Roman" w:hAnsi="Menlo" w:cs="Menlo"/>
          <w:color w:val="CCCCCC"/>
          <w:sz w:val="18"/>
          <w:szCs w:val="18"/>
          <w:lang w:val="en-CH" w:eastAsia="en-GB"/>
        </w:rPr>
        <w:t>):</w:t>
      </w:r>
    </w:p>
    <w:p w14:paraId="150DDBA4"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569CD6"/>
          <w:sz w:val="18"/>
          <w:szCs w:val="18"/>
          <w:lang w:val="en-CH" w:eastAsia="en-GB"/>
        </w:rPr>
        <w:t>global</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9CDCFE"/>
          <w:sz w:val="18"/>
          <w:szCs w:val="18"/>
          <w:lang w:val="en-CH" w:eastAsia="en-GB"/>
        </w:rPr>
        <w:t>error</w:t>
      </w:r>
    </w:p>
    <w:p w14:paraId="4FAFE8EF"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C586C0"/>
          <w:sz w:val="18"/>
          <w:szCs w:val="18"/>
          <w:lang w:val="en-CH" w:eastAsia="en-GB"/>
        </w:rPr>
        <w:t>if</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4EC9B0"/>
          <w:sz w:val="18"/>
          <w:szCs w:val="18"/>
          <w:lang w:val="en-CH" w:eastAsia="en-GB"/>
        </w:rPr>
        <w:t>barrier</w:t>
      </w:r>
      <w:r w:rsidRPr="00D44486">
        <w:rPr>
          <w:rFonts w:ascii="Menlo" w:eastAsia="Times New Roman" w:hAnsi="Menlo" w:cs="Menlo"/>
          <w:color w:val="CCCCCC"/>
          <w:sz w:val="18"/>
          <w:szCs w:val="18"/>
          <w:lang w:val="en-CH" w:eastAsia="en-GB"/>
        </w:rPr>
        <w:t>.</w:t>
      </w:r>
      <w:r w:rsidRPr="00D44486">
        <w:rPr>
          <w:rFonts w:ascii="Menlo" w:eastAsia="Times New Roman" w:hAnsi="Menlo" w:cs="Menlo"/>
          <w:color w:val="DCDCAA"/>
          <w:sz w:val="18"/>
          <w:szCs w:val="18"/>
          <w:lang w:val="en-CH" w:eastAsia="en-GB"/>
        </w:rPr>
        <w:t>isBarrier1Set</w:t>
      </w:r>
      <w:r w:rsidRPr="00D44486">
        <w:rPr>
          <w:rFonts w:ascii="Menlo" w:eastAsia="Times New Roman" w:hAnsi="Menlo" w:cs="Menlo"/>
          <w:color w:val="CCCCCC"/>
          <w:sz w:val="18"/>
          <w:szCs w:val="18"/>
          <w:lang w:val="en-CH" w:eastAsia="en-GB"/>
        </w:rPr>
        <w:t>(</w:t>
      </w:r>
      <w:r w:rsidRPr="00D44486">
        <w:rPr>
          <w:rFonts w:ascii="Menlo" w:eastAsia="Times New Roman" w:hAnsi="Menlo" w:cs="Menlo"/>
          <w:color w:val="9CDCFE"/>
          <w:sz w:val="18"/>
          <w:szCs w:val="18"/>
          <w:lang w:val="en-CH" w:eastAsia="en-GB"/>
        </w:rPr>
        <w:t>pe</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569CD6"/>
          <w:sz w:val="18"/>
          <w:szCs w:val="18"/>
          <w:lang w:val="en-CH" w:eastAsia="en-GB"/>
        </w:rPr>
        <w:t>or</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4EC9B0"/>
          <w:sz w:val="18"/>
          <w:szCs w:val="18"/>
          <w:lang w:val="en-CH" w:eastAsia="en-GB"/>
        </w:rPr>
        <w:t>barrier</w:t>
      </w:r>
      <w:r w:rsidRPr="00D44486">
        <w:rPr>
          <w:rFonts w:ascii="Menlo" w:eastAsia="Times New Roman" w:hAnsi="Menlo" w:cs="Menlo"/>
          <w:color w:val="CCCCCC"/>
          <w:sz w:val="18"/>
          <w:szCs w:val="18"/>
          <w:lang w:val="en-CH" w:eastAsia="en-GB"/>
        </w:rPr>
        <w:t>.</w:t>
      </w:r>
      <w:r w:rsidRPr="00D44486">
        <w:rPr>
          <w:rFonts w:ascii="Menlo" w:eastAsia="Times New Roman" w:hAnsi="Menlo" w:cs="Menlo"/>
          <w:color w:val="DCDCAA"/>
          <w:sz w:val="18"/>
          <w:szCs w:val="18"/>
          <w:lang w:val="en-CH" w:eastAsia="en-GB"/>
        </w:rPr>
        <w:t>isBarrier2Set</w:t>
      </w:r>
      <w:r w:rsidRPr="00D44486">
        <w:rPr>
          <w:rFonts w:ascii="Menlo" w:eastAsia="Times New Roman" w:hAnsi="Menlo" w:cs="Menlo"/>
          <w:color w:val="CCCCCC"/>
          <w:sz w:val="18"/>
          <w:szCs w:val="18"/>
          <w:lang w:val="en-CH" w:eastAsia="en-GB"/>
        </w:rPr>
        <w:t>(</w:t>
      </w:r>
      <w:r w:rsidRPr="00D44486">
        <w:rPr>
          <w:rFonts w:ascii="Menlo" w:eastAsia="Times New Roman" w:hAnsi="Menlo" w:cs="Menlo"/>
          <w:color w:val="9CDCFE"/>
          <w:sz w:val="18"/>
          <w:szCs w:val="18"/>
          <w:lang w:val="en-CH" w:eastAsia="en-GB"/>
        </w:rPr>
        <w:t>pe</w:t>
      </w:r>
      <w:r w:rsidRPr="00D44486">
        <w:rPr>
          <w:rFonts w:ascii="Menlo" w:eastAsia="Times New Roman" w:hAnsi="Menlo" w:cs="Menlo"/>
          <w:color w:val="CCCCCC"/>
          <w:sz w:val="18"/>
          <w:szCs w:val="18"/>
          <w:lang w:val="en-CH" w:eastAsia="en-GB"/>
        </w:rPr>
        <w:t>):</w:t>
      </w:r>
    </w:p>
    <w:p w14:paraId="18804CF9"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9CDCFE"/>
          <w:sz w:val="18"/>
          <w:szCs w:val="18"/>
          <w:lang w:val="en-CH" w:eastAsia="en-GB"/>
        </w:rPr>
        <w:t>error</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D4D4D4"/>
          <w:sz w:val="18"/>
          <w:szCs w:val="18"/>
          <w:lang w:val="en-CH" w:eastAsia="en-GB"/>
        </w:rPr>
        <w:t>=</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B5CEA8"/>
          <w:sz w:val="18"/>
          <w:szCs w:val="18"/>
          <w:lang w:val="en-CH" w:eastAsia="en-GB"/>
        </w:rPr>
        <w:t>1</w:t>
      </w:r>
    </w:p>
    <w:p w14:paraId="0D15B31E"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C586C0"/>
          <w:sz w:val="18"/>
          <w:szCs w:val="18"/>
          <w:lang w:val="en-CH" w:eastAsia="en-GB"/>
        </w:rPr>
        <w:t>return</w:t>
      </w: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569CD6"/>
          <w:sz w:val="18"/>
          <w:szCs w:val="18"/>
          <w:lang w:val="en-CH" w:eastAsia="en-GB"/>
        </w:rPr>
        <w:t>False</w:t>
      </w:r>
    </w:p>
    <w:p w14:paraId="14854464" w14:textId="77777777" w:rsidR="00D44486" w:rsidRPr="00D44486" w:rsidRDefault="00D44486" w:rsidP="00D44486">
      <w:pPr>
        <w:shd w:val="clear" w:color="auto" w:fill="1F1F1F"/>
        <w:spacing w:after="0" w:line="270" w:lineRule="atLeast"/>
        <w:jc w:val="left"/>
        <w:rPr>
          <w:rFonts w:ascii="Menlo" w:eastAsia="Times New Roman" w:hAnsi="Menlo" w:cs="Menlo"/>
          <w:color w:val="CCCCCC"/>
          <w:sz w:val="18"/>
          <w:szCs w:val="18"/>
          <w:lang w:val="en-CH" w:eastAsia="en-GB"/>
        </w:rPr>
      </w:pPr>
      <w:r w:rsidRPr="00D44486">
        <w:rPr>
          <w:rFonts w:ascii="Menlo" w:eastAsia="Times New Roman" w:hAnsi="Menlo" w:cs="Menlo"/>
          <w:color w:val="CCCCCC"/>
          <w:sz w:val="18"/>
          <w:szCs w:val="18"/>
          <w:lang w:val="en-CH" w:eastAsia="en-GB"/>
        </w:rPr>
        <w:t xml:space="preserve">    </w:t>
      </w:r>
      <w:r w:rsidRPr="00D44486">
        <w:rPr>
          <w:rFonts w:ascii="Menlo" w:eastAsia="Times New Roman" w:hAnsi="Menlo" w:cs="Menlo"/>
          <w:color w:val="6A9955"/>
          <w:sz w:val="18"/>
          <w:szCs w:val="18"/>
          <w:lang w:val="en-CH" w:eastAsia="en-GB"/>
        </w:rPr>
        <w:t>#rest of check_chosen_move code</w:t>
      </w:r>
    </w:p>
    <w:p w14:paraId="7E2716E1" w14:textId="77777777" w:rsidR="00D44486" w:rsidRPr="00D44486" w:rsidRDefault="00D44486" w:rsidP="00E30733">
      <w:pPr>
        <w:rPr>
          <w:lang w:val="en-CH"/>
        </w:rPr>
      </w:pPr>
    </w:p>
    <w:p w14:paraId="1DD399F2" w14:textId="798FFF23" w:rsidR="00447AED" w:rsidRDefault="00F16D7D" w:rsidP="00D44486">
      <w:pPr>
        <w:pStyle w:val="Heading3"/>
        <w:rPr>
          <w:lang w:val="en-US"/>
        </w:rPr>
      </w:pPr>
      <w:bookmarkStart w:id="744" w:name="_Toc155256857"/>
      <w:r w:rsidRPr="00C03B2B">
        <w:rPr>
          <w:lang w:val="en-US"/>
        </w:rPr>
        <w:t>Shield</w:t>
      </w:r>
      <w:bookmarkEnd w:id="744"/>
    </w:p>
    <w:p w14:paraId="088CF6C1" w14:textId="41BA4318" w:rsidR="00D44486" w:rsidRPr="00D44486" w:rsidRDefault="00447AED" w:rsidP="00D44486">
      <w:pPr>
        <w:rPr>
          <w:lang w:val="en-US"/>
        </w:rPr>
      </w:pPr>
      <w:r>
        <w:rPr>
          <w:lang w:val="en-US"/>
        </w:rPr>
        <w:t>If a Shield is picked up, it should function similarly than the Barrier: Pieces cannot capture the piece protected by the Shield. Therefore, we can use the same logic that is used in the previous function, with the exception that pieces can move to the Shield if it has not been picked up.</w:t>
      </w:r>
    </w:p>
    <w:p w14:paraId="36967050" w14:textId="2C0EB3F0" w:rsidR="00F16D7D" w:rsidRDefault="00F16D7D" w:rsidP="00F16D7D">
      <w:pPr>
        <w:pStyle w:val="Heading3"/>
        <w:rPr>
          <w:lang w:val="en-US"/>
        </w:rPr>
      </w:pPr>
      <w:bookmarkStart w:id="745" w:name="_Toc155256858"/>
      <w:r w:rsidRPr="00C03B2B">
        <w:rPr>
          <w:lang w:val="en-US"/>
        </w:rPr>
        <w:t>Coin</w:t>
      </w:r>
      <w:bookmarkEnd w:id="745"/>
    </w:p>
    <w:p w14:paraId="48069BD0" w14:textId="4548C734" w:rsidR="00447AED" w:rsidRPr="00447AED" w:rsidRDefault="00447AED" w:rsidP="00447AED">
      <w:pPr>
        <w:rPr>
          <w:lang w:val="en-US"/>
        </w:rPr>
      </w:pPr>
    </w:p>
    <w:p w14:paraId="449D35E3" w14:textId="6FDB4447" w:rsidR="00F16D7D" w:rsidRPr="00C03B2B" w:rsidRDefault="00F16D7D" w:rsidP="00F16D7D">
      <w:pPr>
        <w:pStyle w:val="Heading3"/>
        <w:rPr>
          <w:lang w:val="en-US"/>
        </w:rPr>
      </w:pPr>
      <w:bookmarkStart w:id="746" w:name="_Toc155256859"/>
      <w:r w:rsidRPr="00C03B2B">
        <w:rPr>
          <w:lang w:val="en-US"/>
        </w:rPr>
        <w:t>Bomb</w:t>
      </w:r>
      <w:bookmarkEnd w:id="746"/>
    </w:p>
    <w:p w14:paraId="3CCD7418" w14:textId="77777777" w:rsidR="009A2ACE" w:rsidRPr="00C03B2B" w:rsidRDefault="009A2ACE" w:rsidP="009A2ACE">
      <w:pPr>
        <w:rPr>
          <w:rFonts w:cs="Arial"/>
          <w:color w:val="444444"/>
          <w:sz w:val="19"/>
          <w:szCs w:val="19"/>
          <w:lang w:val="en-US"/>
        </w:rPr>
      </w:pPr>
      <w:r w:rsidRPr="00C03B2B">
        <w:rPr>
          <w:rFonts w:cs="Arial"/>
          <w:color w:val="444444"/>
          <w:sz w:val="19"/>
          <w:szCs w:val="19"/>
          <w:lang w:val="en-US"/>
        </w:rPr>
        <w:br w:type="page"/>
      </w:r>
    </w:p>
    <w:p w14:paraId="30EB9E34" w14:textId="77777777" w:rsidR="009A2ACE" w:rsidRPr="00C03B2B" w:rsidRDefault="00094606" w:rsidP="00EA589D">
      <w:pPr>
        <w:pStyle w:val="Heading1"/>
        <w:rPr>
          <w:lang w:val="en-US"/>
        </w:rPr>
      </w:pPr>
      <w:bookmarkStart w:id="747" w:name="_Summary"/>
      <w:bookmarkStart w:id="748" w:name="_Toc155256860"/>
      <w:bookmarkEnd w:id="747"/>
      <w:r w:rsidRPr="00C03B2B">
        <w:rPr>
          <w:lang w:val="en-US"/>
        </w:rPr>
        <w:lastRenderedPageBreak/>
        <w:t>Summary</w:t>
      </w:r>
      <w:bookmarkEnd w:id="748"/>
    </w:p>
    <w:p w14:paraId="5A20F06E" w14:textId="77777777" w:rsidR="009A2ACE" w:rsidRPr="00C03B2B" w:rsidRDefault="009A2ACE" w:rsidP="009A2ACE">
      <w:pPr>
        <w:rPr>
          <w:rFonts w:cs="Arial"/>
          <w:color w:val="444444"/>
          <w:sz w:val="19"/>
          <w:szCs w:val="19"/>
          <w:lang w:val="en-US"/>
        </w:rPr>
      </w:pPr>
    </w:p>
    <w:p w14:paraId="3CB48700" w14:textId="77777777" w:rsidR="00EA589D" w:rsidRPr="00C03B2B" w:rsidRDefault="00EA589D" w:rsidP="009A2ACE">
      <w:pPr>
        <w:rPr>
          <w:rFonts w:cs="Arial"/>
          <w:color w:val="444444"/>
          <w:sz w:val="19"/>
          <w:szCs w:val="19"/>
          <w:lang w:val="en-US"/>
        </w:rPr>
        <w:sectPr w:rsidR="00EA589D" w:rsidRPr="00C03B2B" w:rsidSect="007E568A">
          <w:headerReference w:type="default" r:id="rId44"/>
          <w:pgSz w:w="11906" w:h="16838"/>
          <w:pgMar w:top="1418" w:right="1134" w:bottom="1134" w:left="1701" w:header="709" w:footer="709" w:gutter="0"/>
          <w:pgNumType w:start="1"/>
          <w:cols w:space="708"/>
          <w:docGrid w:linePitch="360"/>
        </w:sectPr>
      </w:pPr>
    </w:p>
    <w:p w14:paraId="74ABD913" w14:textId="77777777" w:rsidR="009A2ACE" w:rsidRPr="00005D34" w:rsidRDefault="00094606" w:rsidP="007B33AF">
      <w:pPr>
        <w:pStyle w:val="Heading1"/>
        <w:numPr>
          <w:ilvl w:val="0"/>
          <w:numId w:val="0"/>
        </w:numPr>
        <w:ind w:left="432" w:hanging="432"/>
        <w:rPr>
          <w:lang w:val="en-US"/>
        </w:rPr>
      </w:pPr>
      <w:bookmarkStart w:id="749" w:name="_Toc155256861"/>
      <w:r w:rsidRPr="00005D34">
        <w:rPr>
          <w:lang w:val="en-US"/>
        </w:rPr>
        <w:lastRenderedPageBreak/>
        <w:t>Bibliography</w:t>
      </w:r>
      <w:bookmarkEnd w:id="749"/>
    </w:p>
    <w:p w14:paraId="7FB39214" w14:textId="77777777" w:rsidR="00604FD4" w:rsidRPr="00005D34" w:rsidRDefault="00604FD4" w:rsidP="00604FD4">
      <w:pPr>
        <w:rPr>
          <w:lang w:val="en-US"/>
        </w:rPr>
      </w:pPr>
    </w:p>
    <w:p w14:paraId="2299B040" w14:textId="77777777" w:rsidR="00632C07" w:rsidRDefault="00604FD4" w:rsidP="00632C07">
      <w:pPr>
        <w:pStyle w:val="Bibliography"/>
        <w:ind w:left="720" w:hanging="720"/>
        <w:rPr>
          <w:ins w:id="750" w:author="Attila Vizhanyo" w:date="2024-01-04T10:33:00Z"/>
          <w:noProof/>
          <w:sz w:val="24"/>
          <w:szCs w:val="24"/>
        </w:rPr>
      </w:pPr>
      <w:r w:rsidRPr="00C03B2B">
        <w:rPr>
          <w:rFonts w:cs="Arial"/>
          <w:color w:val="444444"/>
          <w:sz w:val="19"/>
          <w:szCs w:val="19"/>
          <w:lang w:val="en-US"/>
        </w:rPr>
        <w:fldChar w:fldCharType="begin"/>
      </w:r>
      <w:r w:rsidRPr="00F1046D">
        <w:rPr>
          <w:rFonts w:cs="Arial"/>
          <w:color w:val="444444"/>
          <w:sz w:val="19"/>
          <w:szCs w:val="19"/>
          <w:lang w:val="en-US"/>
        </w:rPr>
        <w:instrText xml:space="preserve"> BIBLIOGRAPHY  \l 2055 </w:instrText>
      </w:r>
      <w:r w:rsidRPr="00C03B2B">
        <w:rPr>
          <w:rFonts w:cs="Arial"/>
          <w:color w:val="444444"/>
          <w:sz w:val="19"/>
          <w:szCs w:val="19"/>
          <w:lang w:val="en-US"/>
        </w:rPr>
        <w:fldChar w:fldCharType="separate"/>
      </w:r>
      <w:ins w:id="751" w:author="Attila Vizhanyo" w:date="2024-01-04T10:33:00Z">
        <w:r w:rsidR="00632C07" w:rsidRPr="00632C07">
          <w:rPr>
            <w:noProof/>
            <w:lang w:val="en-US"/>
            <w:rPrChange w:id="752" w:author="Attila Vizhanyo" w:date="2024-01-04T10:33:00Z">
              <w:rPr>
                <w:noProof/>
              </w:rPr>
            </w:rPrChange>
          </w:rPr>
          <w:t xml:space="preserve">Bro, C. (15. February 2021). </w:t>
        </w:r>
        <w:r w:rsidR="00632C07" w:rsidRPr="00632C07">
          <w:rPr>
            <w:i/>
            <w:iCs/>
            <w:noProof/>
            <w:lang w:val="en-US"/>
            <w:rPrChange w:id="753" w:author="Attila Vizhanyo" w:date="2024-01-04T10:33:00Z">
              <w:rPr>
                <w:i/>
                <w:iCs/>
                <w:noProof/>
              </w:rPr>
            </w:rPrChange>
          </w:rPr>
          <w:t xml:space="preserve">Python Full Course for free </w:t>
        </w:r>
        <w:r w:rsidR="00632C07">
          <w:rPr>
            <w:rFonts w:ascii="Apple Color Emoji" w:hAnsi="Apple Color Emoji" w:cs="Apple Color Emoji"/>
            <w:i/>
            <w:iCs/>
            <w:noProof/>
          </w:rPr>
          <w:t>🐍</w:t>
        </w:r>
        <w:r w:rsidR="00632C07" w:rsidRPr="00632C07">
          <w:rPr>
            <w:noProof/>
            <w:lang w:val="en-US"/>
            <w:rPrChange w:id="754" w:author="Attila Vizhanyo" w:date="2024-01-04T10:33:00Z">
              <w:rPr>
                <w:noProof/>
              </w:rPr>
            </w:rPrChange>
          </w:rPr>
          <w:t xml:space="preserve">. </w:t>
        </w:r>
        <w:r w:rsidR="00632C07">
          <w:rPr>
            <w:noProof/>
          </w:rPr>
          <w:t>Von YouTube: https://www.youtube.com/watch?v=XKHEtdqhLK8&amp;t=23528s&amp;ab_channel=BroCode abgerufen</w:t>
        </w:r>
      </w:ins>
    </w:p>
    <w:p w14:paraId="7D0B4058" w14:textId="77777777" w:rsidR="00632C07" w:rsidRDefault="00632C07" w:rsidP="00632C07">
      <w:pPr>
        <w:pStyle w:val="Bibliography"/>
        <w:ind w:left="720" w:hanging="720"/>
        <w:rPr>
          <w:ins w:id="755" w:author="Attila Vizhanyo" w:date="2024-01-04T10:33:00Z"/>
          <w:noProof/>
        </w:rPr>
      </w:pPr>
      <w:ins w:id="756" w:author="Attila Vizhanyo" w:date="2024-01-04T10:33:00Z">
        <w:r>
          <w:rPr>
            <w:noProof/>
          </w:rPr>
          <w:t xml:space="preserve">Data, R. (kein Datum). </w:t>
        </w:r>
        <w:r>
          <w:rPr>
            <w:i/>
            <w:iCs/>
            <w:noProof/>
          </w:rPr>
          <w:t>Python Functions</w:t>
        </w:r>
        <w:r>
          <w:rPr>
            <w:noProof/>
          </w:rPr>
          <w:t>. Von W3Schools: https://www.w3schools.com/python/python_functions.asp abgerufen</w:t>
        </w:r>
      </w:ins>
    </w:p>
    <w:p w14:paraId="33B0598B" w14:textId="77777777" w:rsidR="00632C07" w:rsidRDefault="00632C07" w:rsidP="00632C07">
      <w:pPr>
        <w:pStyle w:val="Bibliography"/>
        <w:ind w:left="720" w:hanging="720"/>
        <w:rPr>
          <w:ins w:id="757" w:author="Attila Vizhanyo" w:date="2024-01-04T10:33:00Z"/>
          <w:noProof/>
        </w:rPr>
      </w:pPr>
      <w:ins w:id="758" w:author="Attila Vizhanyo" w:date="2024-01-04T10:33:00Z">
        <w:r>
          <w:rPr>
            <w:noProof/>
          </w:rPr>
          <w:t xml:space="preserve">Data, R. (kein Datum). </w:t>
        </w:r>
        <w:r>
          <w:rPr>
            <w:i/>
            <w:iCs/>
            <w:noProof/>
          </w:rPr>
          <w:t>Python Classes</w:t>
        </w:r>
        <w:r>
          <w:rPr>
            <w:noProof/>
          </w:rPr>
          <w:t>. Von W3Schools: https://www.w3schools.com/python/python_classes.asp abgerufen</w:t>
        </w:r>
      </w:ins>
    </w:p>
    <w:p w14:paraId="0F6800CA" w14:textId="77777777" w:rsidR="00632C07" w:rsidRDefault="00632C07" w:rsidP="00632C07">
      <w:pPr>
        <w:pStyle w:val="Bibliography"/>
        <w:ind w:left="720" w:hanging="720"/>
        <w:rPr>
          <w:ins w:id="759" w:author="Attila Vizhanyo" w:date="2024-01-04T10:33:00Z"/>
          <w:noProof/>
        </w:rPr>
      </w:pPr>
      <w:ins w:id="760" w:author="Attila Vizhanyo" w:date="2024-01-04T10:33:00Z">
        <w:r>
          <w:rPr>
            <w:noProof/>
          </w:rPr>
          <w:t xml:space="preserve">Dufour, B. (kein Datum). </w:t>
        </w:r>
        <w:r>
          <w:rPr>
            <w:i/>
            <w:iCs/>
            <w:noProof/>
          </w:rPr>
          <w:t>Tkinter Press</w:t>
        </w:r>
        <w:r>
          <w:rPr>
            <w:noProof/>
          </w:rPr>
          <w:t>. Von McGill: https://www.cs.mcgill.ca/~hv/classes/MS/TkinterPres/ abgerufen</w:t>
        </w:r>
      </w:ins>
    </w:p>
    <w:p w14:paraId="23F31050" w14:textId="77777777" w:rsidR="00632C07" w:rsidRDefault="00632C07" w:rsidP="00632C07">
      <w:pPr>
        <w:pStyle w:val="Bibliography"/>
        <w:ind w:left="720" w:hanging="720"/>
        <w:rPr>
          <w:ins w:id="761" w:author="Attila Vizhanyo" w:date="2024-01-04T10:33:00Z"/>
          <w:noProof/>
        </w:rPr>
      </w:pPr>
      <w:ins w:id="762" w:author="Attila Vizhanyo" w:date="2024-01-04T10:33:00Z">
        <w:r w:rsidRPr="00632C07">
          <w:rPr>
            <w:noProof/>
            <w:lang w:val="en-US"/>
            <w:rPrChange w:id="763" w:author="Attila Vizhanyo" w:date="2024-01-04T10:34:00Z">
              <w:rPr>
                <w:noProof/>
              </w:rPr>
            </w:rPrChange>
          </w:rPr>
          <w:t xml:space="preserve">Juviler, J. (30. August 2023). </w:t>
        </w:r>
        <w:r w:rsidRPr="00632C07">
          <w:rPr>
            <w:i/>
            <w:iCs/>
            <w:noProof/>
            <w:lang w:val="en-US"/>
            <w:rPrChange w:id="764" w:author="Attila Vizhanyo" w:date="2024-01-04T10:34:00Z">
              <w:rPr>
                <w:i/>
                <w:iCs/>
                <w:noProof/>
              </w:rPr>
            </w:rPrChange>
          </w:rPr>
          <w:t>What is GUI</w:t>
        </w:r>
        <w:r w:rsidRPr="00632C07">
          <w:rPr>
            <w:noProof/>
            <w:lang w:val="en-US"/>
            <w:rPrChange w:id="765" w:author="Attila Vizhanyo" w:date="2024-01-04T10:34:00Z">
              <w:rPr>
                <w:noProof/>
              </w:rPr>
            </w:rPrChange>
          </w:rPr>
          <w:t xml:space="preserve">. </w:t>
        </w:r>
        <w:r>
          <w:rPr>
            <w:noProof/>
          </w:rPr>
          <w:t>Von HubSpot: https://blog.hubspot.com/website/what-is-gui abgerufen</w:t>
        </w:r>
      </w:ins>
    </w:p>
    <w:p w14:paraId="3EC5991D" w14:textId="77777777" w:rsidR="00632C07" w:rsidRDefault="00632C07" w:rsidP="00632C07">
      <w:pPr>
        <w:pStyle w:val="Bibliography"/>
        <w:ind w:left="720" w:hanging="720"/>
        <w:rPr>
          <w:ins w:id="766" w:author="Attila Vizhanyo" w:date="2024-01-04T10:33:00Z"/>
          <w:noProof/>
        </w:rPr>
      </w:pPr>
      <w:ins w:id="767" w:author="Attila Vizhanyo" w:date="2024-01-04T10:33:00Z">
        <w:r>
          <w:rPr>
            <w:noProof/>
          </w:rPr>
          <w:t xml:space="preserve">Klein, B. (1. February 2022). </w:t>
        </w:r>
        <w:r>
          <w:rPr>
            <w:i/>
            <w:iCs/>
            <w:noProof/>
          </w:rPr>
          <w:t>Buttons in Tkinter</w:t>
        </w:r>
        <w:r>
          <w:rPr>
            <w:noProof/>
          </w:rPr>
          <w:t>. Von python-course: https://python-course.eu/tkinter/buttons-in-tkinter.php#:~:text=The%20Button%20widget%20is%20a,text%20and%20images%20like%20labels. abgerufen</w:t>
        </w:r>
      </w:ins>
    </w:p>
    <w:p w14:paraId="3D8FD563" w14:textId="77777777" w:rsidR="00632C07" w:rsidRDefault="00632C07" w:rsidP="00632C07">
      <w:pPr>
        <w:pStyle w:val="Bibliography"/>
        <w:ind w:left="720" w:hanging="720"/>
        <w:rPr>
          <w:ins w:id="768" w:author="Attila Vizhanyo" w:date="2024-01-04T10:33:00Z"/>
          <w:noProof/>
        </w:rPr>
      </w:pPr>
      <w:ins w:id="769" w:author="Attila Vizhanyo" w:date="2024-01-04T10:33:00Z">
        <w:r>
          <w:rPr>
            <w:noProof/>
          </w:rPr>
          <w:t xml:space="preserve">Data, R. (kein Datum). </w:t>
        </w:r>
        <w:r>
          <w:rPr>
            <w:i/>
            <w:iCs/>
            <w:noProof/>
          </w:rPr>
          <w:t>Charsets</w:t>
        </w:r>
        <w:r>
          <w:rPr>
            <w:noProof/>
          </w:rPr>
          <w:t>. Von W3Schools: https://www.w3schools.com/charsets/ref_html_utf8.asp abgerufen</w:t>
        </w:r>
      </w:ins>
    </w:p>
    <w:p w14:paraId="51FA075D" w14:textId="77777777" w:rsidR="00632C07" w:rsidRDefault="00632C07" w:rsidP="00632C07">
      <w:pPr>
        <w:pStyle w:val="Bibliography"/>
        <w:ind w:left="720" w:hanging="720"/>
        <w:rPr>
          <w:ins w:id="770" w:author="Attila Vizhanyo" w:date="2024-01-04T10:33:00Z"/>
          <w:noProof/>
        </w:rPr>
      </w:pPr>
      <w:ins w:id="771" w:author="Attila Vizhanyo" w:date="2024-01-04T10:33:00Z">
        <w:r>
          <w:rPr>
            <w:noProof/>
          </w:rPr>
          <w:t xml:space="preserve">Data, R. (kein Datum). </w:t>
        </w:r>
        <w:r>
          <w:rPr>
            <w:i/>
            <w:iCs/>
            <w:noProof/>
          </w:rPr>
          <w:t>Python Modules</w:t>
        </w:r>
        <w:r>
          <w:rPr>
            <w:noProof/>
          </w:rPr>
          <w:t>. Von W3Schools: https://www.w3schools.com/python/python_modules.asp abgerufen</w:t>
        </w:r>
      </w:ins>
    </w:p>
    <w:p w14:paraId="7FF950CD" w14:textId="77777777" w:rsidR="00632C07" w:rsidRDefault="00632C07" w:rsidP="00632C07">
      <w:pPr>
        <w:pStyle w:val="Bibliography"/>
        <w:ind w:left="720" w:hanging="720"/>
        <w:rPr>
          <w:ins w:id="772" w:author="Attila Vizhanyo" w:date="2024-01-04T10:33:00Z"/>
          <w:noProof/>
        </w:rPr>
      </w:pPr>
      <w:ins w:id="773" w:author="Attila Vizhanyo" w:date="2024-01-04T10:33:00Z">
        <w:r>
          <w:rPr>
            <w:noProof/>
          </w:rPr>
          <w:t xml:space="preserve">Data, R. (kein Datum). </w:t>
        </w:r>
        <w:r>
          <w:rPr>
            <w:i/>
            <w:iCs/>
            <w:noProof/>
          </w:rPr>
          <w:t>Default</w:t>
        </w:r>
        <w:r>
          <w:rPr>
            <w:noProof/>
          </w:rPr>
          <w:t>. Von W3Schools: https://www.w3schools.com/python/default.asp abgerufen</w:t>
        </w:r>
      </w:ins>
    </w:p>
    <w:p w14:paraId="1A9DB665" w14:textId="77777777" w:rsidR="00632C07" w:rsidRDefault="00632C07" w:rsidP="00632C07">
      <w:pPr>
        <w:pStyle w:val="Bibliography"/>
        <w:ind w:left="720" w:hanging="720"/>
        <w:rPr>
          <w:ins w:id="774" w:author="Attila Vizhanyo" w:date="2024-01-04T10:33:00Z"/>
          <w:noProof/>
        </w:rPr>
      </w:pPr>
      <w:ins w:id="775" w:author="Attila Vizhanyo" w:date="2024-01-04T10:33:00Z">
        <w:r>
          <w:rPr>
            <w:noProof/>
          </w:rPr>
          <w:t xml:space="preserve">Data, R. (kein Datum). </w:t>
        </w:r>
        <w:r>
          <w:rPr>
            <w:i/>
            <w:iCs/>
            <w:noProof/>
          </w:rPr>
          <w:t>Python elif</w:t>
        </w:r>
        <w:r>
          <w:rPr>
            <w:noProof/>
          </w:rPr>
          <w:t>. Von W3Schools: https://www.w3schools.com/python/gloss_python_elif.asp abgerufen</w:t>
        </w:r>
      </w:ins>
    </w:p>
    <w:p w14:paraId="2F6B0627" w14:textId="77777777" w:rsidR="00632C07" w:rsidRDefault="00632C07" w:rsidP="00632C07">
      <w:pPr>
        <w:pStyle w:val="Bibliography"/>
        <w:ind w:left="720" w:hanging="720"/>
        <w:rPr>
          <w:ins w:id="776" w:author="Attila Vizhanyo" w:date="2024-01-04T10:33:00Z"/>
          <w:noProof/>
        </w:rPr>
      </w:pPr>
      <w:ins w:id="777" w:author="Attila Vizhanyo" w:date="2024-01-04T10:33:00Z">
        <w:r w:rsidRPr="00632C07">
          <w:rPr>
            <w:noProof/>
            <w:lang w:val="en-US"/>
            <w:rPrChange w:id="778" w:author="Attila Vizhanyo" w:date="2024-01-04T10:34:00Z">
              <w:rPr>
                <w:noProof/>
              </w:rPr>
            </w:rPrChange>
          </w:rPr>
          <w:t xml:space="preserve">algekalipso. (25. July 2022). </w:t>
        </w:r>
        <w:r w:rsidRPr="00632C07">
          <w:rPr>
            <w:i/>
            <w:iCs/>
            <w:noProof/>
            <w:lang w:val="en-US"/>
            <w:rPrChange w:id="779" w:author="Attila Vizhanyo" w:date="2024-01-04T10:34:00Z">
              <w:rPr>
                <w:i/>
                <w:iCs/>
                <w:noProof/>
              </w:rPr>
            </w:rPrChange>
          </w:rPr>
          <w:t>Bobby Fischer (1972 World Chess Champion) On Why Chess is a Lousy Game and How to Save It</w:t>
        </w:r>
        <w:r w:rsidRPr="00632C07">
          <w:rPr>
            <w:noProof/>
            <w:lang w:val="en-US"/>
            <w:rPrChange w:id="780" w:author="Attila Vizhanyo" w:date="2024-01-04T10:34:00Z">
              <w:rPr>
                <w:noProof/>
              </w:rPr>
            </w:rPrChange>
          </w:rPr>
          <w:t xml:space="preserve">. </w:t>
        </w:r>
        <w:r>
          <w:rPr>
            <w:noProof/>
          </w:rPr>
          <w:t>Von Qualia Computing: https://qualiacomputing.com/2022/07/25/bobby-fischer-1972-world-chess-champion-on-why-chess-is-a-lousy-game-and-how-to-save-it/#:~:text=Bobby%20Fischer%3A%20No%2C%20no%2C,I%20don't%20need%20it. abgerufen</w:t>
        </w:r>
      </w:ins>
    </w:p>
    <w:p w14:paraId="37D7C841" w14:textId="77777777" w:rsidR="00632C07" w:rsidRDefault="00632C07" w:rsidP="00632C07">
      <w:pPr>
        <w:pStyle w:val="Bibliography"/>
        <w:ind w:left="720" w:hanging="720"/>
        <w:rPr>
          <w:ins w:id="781" w:author="Attila Vizhanyo" w:date="2024-01-04T10:33:00Z"/>
          <w:noProof/>
        </w:rPr>
      </w:pPr>
      <w:ins w:id="782" w:author="Attila Vizhanyo" w:date="2024-01-04T10:33:00Z">
        <w:r>
          <w:rPr>
            <w:noProof/>
          </w:rPr>
          <w:t xml:space="preserve">j00nas. (2020). </w:t>
        </w:r>
        <w:r>
          <w:rPr>
            <w:i/>
            <w:iCs/>
            <w:noProof/>
          </w:rPr>
          <w:t>chess GUI</w:t>
        </w:r>
        <w:r>
          <w:rPr>
            <w:noProof/>
          </w:rPr>
          <w:t>. Von GitHub: https://github.com/j00nas/python-chess-game-GUI/blob/master/chess_GUI.py abgerufen</w:t>
        </w:r>
      </w:ins>
    </w:p>
    <w:p w14:paraId="3F8D3E6B" w14:textId="6C2A4764" w:rsidR="00D67E74" w:rsidDel="00632C07" w:rsidRDefault="00D67E74">
      <w:pPr>
        <w:pStyle w:val="Bibliography"/>
        <w:ind w:left="720" w:hanging="720"/>
        <w:rPr>
          <w:del w:id="783" w:author="Attila Vizhanyo" w:date="2024-01-04T10:33:00Z"/>
          <w:noProof/>
          <w:sz w:val="24"/>
          <w:szCs w:val="24"/>
        </w:rPr>
      </w:pPr>
      <w:del w:id="784" w:author="Attila Vizhanyo" w:date="2024-01-04T10:33:00Z">
        <w:r w:rsidRPr="00632C07" w:rsidDel="00632C07">
          <w:rPr>
            <w:noProof/>
            <w:rPrChange w:id="785" w:author="Attila Vizhanyo" w:date="2024-01-04T10:34:00Z">
              <w:rPr>
                <w:noProof/>
                <w:lang w:val="en-US"/>
              </w:rPr>
            </w:rPrChange>
          </w:rPr>
          <w:delText xml:space="preserve">Bro, C. (15. February 2021). </w:delText>
        </w:r>
        <w:r w:rsidRPr="00632C07" w:rsidDel="00632C07">
          <w:rPr>
            <w:i/>
            <w:iCs/>
            <w:noProof/>
            <w:rPrChange w:id="786" w:author="Attila Vizhanyo" w:date="2024-01-04T10:34:00Z">
              <w:rPr>
                <w:i/>
                <w:iCs/>
                <w:noProof/>
                <w:lang w:val="en-US"/>
              </w:rPr>
            </w:rPrChange>
          </w:rPr>
          <w:delText xml:space="preserve">Python Full Course for free </w:delText>
        </w:r>
        <w:r w:rsidDel="00632C07">
          <w:rPr>
            <w:rFonts w:ascii="Apple Color Emoji" w:hAnsi="Apple Color Emoji" w:cs="Apple Color Emoji"/>
            <w:i/>
            <w:iCs/>
            <w:noProof/>
          </w:rPr>
          <w:delText>🐍</w:delText>
        </w:r>
        <w:r w:rsidRPr="00632C07" w:rsidDel="00632C07">
          <w:rPr>
            <w:noProof/>
            <w:rPrChange w:id="787" w:author="Attila Vizhanyo" w:date="2024-01-04T10:34:00Z">
              <w:rPr>
                <w:noProof/>
                <w:lang w:val="en-US"/>
              </w:rPr>
            </w:rPrChange>
          </w:rPr>
          <w:delText xml:space="preserve">. </w:delText>
        </w:r>
        <w:r w:rsidDel="00632C07">
          <w:rPr>
            <w:noProof/>
          </w:rPr>
          <w:delText>Von YouTube: https://www.youtube.com/watch?v=XKHEtdqhLK8&amp;t=23528s&amp;ab_channel=BroCode abgerufen</w:delText>
        </w:r>
      </w:del>
    </w:p>
    <w:p w14:paraId="28A0686A" w14:textId="77777777" w:rsidR="00D67E74" w:rsidDel="00632C07" w:rsidRDefault="00D67E74">
      <w:pPr>
        <w:pStyle w:val="Bibliography"/>
        <w:ind w:left="720" w:hanging="720"/>
        <w:rPr>
          <w:del w:id="788" w:author="Attila Vizhanyo" w:date="2024-01-04T10:33:00Z"/>
          <w:noProof/>
        </w:rPr>
      </w:pPr>
      <w:del w:id="789" w:author="Attila Vizhanyo" w:date="2024-01-04T10:33:00Z">
        <w:r w:rsidDel="00632C07">
          <w:rPr>
            <w:noProof/>
          </w:rPr>
          <w:delText xml:space="preserve">Data, R. (kein Datum). </w:delText>
        </w:r>
        <w:r w:rsidDel="00632C07">
          <w:rPr>
            <w:i/>
            <w:iCs/>
            <w:noProof/>
          </w:rPr>
          <w:delText>Python Functions</w:delText>
        </w:r>
        <w:r w:rsidDel="00632C07">
          <w:rPr>
            <w:noProof/>
          </w:rPr>
          <w:delText>. Von W3Schools: https://www.w3schools.com/python/python_functions.asp abgerufen</w:delText>
        </w:r>
      </w:del>
    </w:p>
    <w:p w14:paraId="2CD2604F" w14:textId="77777777" w:rsidR="00D67E74" w:rsidDel="00632C07" w:rsidRDefault="00D67E74">
      <w:pPr>
        <w:pStyle w:val="Bibliography"/>
        <w:ind w:left="720" w:hanging="720"/>
        <w:rPr>
          <w:del w:id="790" w:author="Attila Vizhanyo" w:date="2024-01-04T10:33:00Z"/>
          <w:noProof/>
        </w:rPr>
      </w:pPr>
      <w:del w:id="791" w:author="Attila Vizhanyo" w:date="2024-01-04T10:33:00Z">
        <w:r w:rsidDel="00632C07">
          <w:rPr>
            <w:noProof/>
          </w:rPr>
          <w:delText xml:space="preserve">Data, R. (kein Datum). </w:delText>
        </w:r>
        <w:r w:rsidDel="00632C07">
          <w:rPr>
            <w:i/>
            <w:iCs/>
            <w:noProof/>
          </w:rPr>
          <w:delText>Python Classes</w:delText>
        </w:r>
        <w:r w:rsidDel="00632C07">
          <w:rPr>
            <w:noProof/>
          </w:rPr>
          <w:delText>. Von W3Schools: https://www.w3schools.com/python/python_classes.asp abgerufen</w:delText>
        </w:r>
      </w:del>
    </w:p>
    <w:p w14:paraId="1DC57A36" w14:textId="77777777" w:rsidR="00D67E74" w:rsidDel="00632C07" w:rsidRDefault="00D67E74">
      <w:pPr>
        <w:pStyle w:val="Bibliography"/>
        <w:ind w:left="720" w:hanging="720"/>
        <w:rPr>
          <w:del w:id="792" w:author="Attila Vizhanyo" w:date="2024-01-04T10:33:00Z"/>
          <w:noProof/>
        </w:rPr>
      </w:pPr>
      <w:del w:id="793" w:author="Attila Vizhanyo" w:date="2024-01-04T10:33:00Z">
        <w:r w:rsidDel="00632C07">
          <w:rPr>
            <w:noProof/>
          </w:rPr>
          <w:delText xml:space="preserve">Dufour, B. (kein Datum). </w:delText>
        </w:r>
        <w:r w:rsidDel="00632C07">
          <w:rPr>
            <w:i/>
            <w:iCs/>
            <w:noProof/>
          </w:rPr>
          <w:delText>Tkinter Press</w:delText>
        </w:r>
        <w:r w:rsidDel="00632C07">
          <w:rPr>
            <w:noProof/>
          </w:rPr>
          <w:delText>. Von McGill: https://www.cs.mcgill.ca/~hv/classes/MS/TkinterPres/ abgerufen</w:delText>
        </w:r>
      </w:del>
    </w:p>
    <w:p w14:paraId="3BEE3658" w14:textId="77777777" w:rsidR="00D67E74" w:rsidDel="00632C07" w:rsidRDefault="00D67E74">
      <w:pPr>
        <w:pStyle w:val="Bibliography"/>
        <w:ind w:left="720" w:hanging="720"/>
        <w:rPr>
          <w:del w:id="794" w:author="Attila Vizhanyo" w:date="2024-01-04T10:33:00Z"/>
          <w:noProof/>
        </w:rPr>
      </w:pPr>
      <w:del w:id="795" w:author="Attila Vizhanyo" w:date="2024-01-04T10:33:00Z">
        <w:r w:rsidRPr="00632C07" w:rsidDel="00632C07">
          <w:rPr>
            <w:noProof/>
            <w:rPrChange w:id="796" w:author="Attila Vizhanyo" w:date="2024-01-04T10:34:00Z">
              <w:rPr>
                <w:noProof/>
                <w:lang w:val="en-US"/>
              </w:rPr>
            </w:rPrChange>
          </w:rPr>
          <w:delText xml:space="preserve">Juviler, J. (30. August 2023). </w:delText>
        </w:r>
        <w:r w:rsidRPr="00632C07" w:rsidDel="00632C07">
          <w:rPr>
            <w:i/>
            <w:iCs/>
            <w:noProof/>
            <w:rPrChange w:id="797" w:author="Attila Vizhanyo" w:date="2024-01-04T10:34:00Z">
              <w:rPr>
                <w:i/>
                <w:iCs/>
                <w:noProof/>
                <w:lang w:val="en-US"/>
              </w:rPr>
            </w:rPrChange>
          </w:rPr>
          <w:delText>What is GUI</w:delText>
        </w:r>
        <w:r w:rsidRPr="00632C07" w:rsidDel="00632C07">
          <w:rPr>
            <w:noProof/>
            <w:rPrChange w:id="798" w:author="Attila Vizhanyo" w:date="2024-01-04T10:34:00Z">
              <w:rPr>
                <w:noProof/>
                <w:lang w:val="en-US"/>
              </w:rPr>
            </w:rPrChange>
          </w:rPr>
          <w:delText xml:space="preserve">. </w:delText>
        </w:r>
        <w:r w:rsidDel="00632C07">
          <w:rPr>
            <w:noProof/>
          </w:rPr>
          <w:delText>Von HubSpot: https://blog.hubspot.com/website/what-is-gui abgerufen</w:delText>
        </w:r>
      </w:del>
    </w:p>
    <w:p w14:paraId="3CA7A7CF" w14:textId="77777777" w:rsidR="00D67E74" w:rsidDel="00632C07" w:rsidRDefault="00D67E74">
      <w:pPr>
        <w:pStyle w:val="Bibliography"/>
        <w:ind w:left="720" w:hanging="720"/>
        <w:rPr>
          <w:del w:id="799" w:author="Attila Vizhanyo" w:date="2024-01-04T10:33:00Z"/>
          <w:noProof/>
        </w:rPr>
      </w:pPr>
      <w:del w:id="800" w:author="Attila Vizhanyo" w:date="2024-01-04T10:33:00Z">
        <w:r w:rsidDel="00632C07">
          <w:rPr>
            <w:noProof/>
          </w:rPr>
          <w:delText xml:space="preserve">Klein, B. (1. February 2022). </w:delText>
        </w:r>
        <w:r w:rsidDel="00632C07">
          <w:rPr>
            <w:i/>
            <w:iCs/>
            <w:noProof/>
          </w:rPr>
          <w:delText>Buttons in Tkinter</w:delText>
        </w:r>
        <w:r w:rsidDel="00632C07">
          <w:rPr>
            <w:noProof/>
          </w:rPr>
          <w:delText>. Von python-course: https://python-course.eu/tkinter/buttons-in-tkinter.php#:~:text=The%20Button%20widget%20is%20a,text%20and%20images%20like%20labels. abgerufen</w:delText>
        </w:r>
      </w:del>
    </w:p>
    <w:p w14:paraId="06DD81E0" w14:textId="77777777" w:rsidR="00D67E74" w:rsidDel="00632C07" w:rsidRDefault="00D67E74">
      <w:pPr>
        <w:pStyle w:val="Bibliography"/>
        <w:ind w:left="720" w:hanging="720"/>
        <w:rPr>
          <w:del w:id="801" w:author="Attila Vizhanyo" w:date="2024-01-04T10:33:00Z"/>
          <w:noProof/>
        </w:rPr>
      </w:pPr>
      <w:del w:id="802" w:author="Attila Vizhanyo" w:date="2024-01-04T10:33:00Z">
        <w:r w:rsidDel="00632C07">
          <w:rPr>
            <w:noProof/>
          </w:rPr>
          <w:delText xml:space="preserve">Data, R. (kein Datum). </w:delText>
        </w:r>
        <w:r w:rsidDel="00632C07">
          <w:rPr>
            <w:i/>
            <w:iCs/>
            <w:noProof/>
          </w:rPr>
          <w:delText>Charsets</w:delText>
        </w:r>
        <w:r w:rsidDel="00632C07">
          <w:rPr>
            <w:noProof/>
          </w:rPr>
          <w:delText>. Von W3Schools: https://www.w3schools.com/charsets/ref_html_utf8.asp abgerufen</w:delText>
        </w:r>
      </w:del>
    </w:p>
    <w:p w14:paraId="7ACC2166" w14:textId="77777777" w:rsidR="00D67E74" w:rsidDel="00632C07" w:rsidRDefault="00D67E74">
      <w:pPr>
        <w:pStyle w:val="Bibliography"/>
        <w:ind w:left="720" w:hanging="720"/>
        <w:rPr>
          <w:del w:id="803" w:author="Attila Vizhanyo" w:date="2024-01-04T10:33:00Z"/>
          <w:noProof/>
        </w:rPr>
      </w:pPr>
      <w:del w:id="804" w:author="Attila Vizhanyo" w:date="2024-01-04T10:33:00Z">
        <w:r w:rsidDel="00632C07">
          <w:rPr>
            <w:noProof/>
          </w:rPr>
          <w:delText xml:space="preserve">Data, R. (kein Datum). </w:delText>
        </w:r>
        <w:r w:rsidDel="00632C07">
          <w:rPr>
            <w:i/>
            <w:iCs/>
            <w:noProof/>
          </w:rPr>
          <w:delText>Python Modules</w:delText>
        </w:r>
        <w:r w:rsidDel="00632C07">
          <w:rPr>
            <w:noProof/>
          </w:rPr>
          <w:delText>. Von W3Schools: https://www.w3schools.com/python/python_modules.asp abgerufen</w:delText>
        </w:r>
      </w:del>
    </w:p>
    <w:p w14:paraId="042A3AA6" w14:textId="77777777" w:rsidR="00D67E74" w:rsidDel="00632C07" w:rsidRDefault="00D67E74">
      <w:pPr>
        <w:pStyle w:val="Bibliography"/>
        <w:ind w:left="720" w:hanging="720"/>
        <w:rPr>
          <w:del w:id="805" w:author="Attila Vizhanyo" w:date="2024-01-04T10:33:00Z"/>
          <w:noProof/>
        </w:rPr>
      </w:pPr>
      <w:del w:id="806" w:author="Attila Vizhanyo" w:date="2024-01-04T10:33:00Z">
        <w:r w:rsidDel="00632C07">
          <w:rPr>
            <w:noProof/>
          </w:rPr>
          <w:delText xml:space="preserve">Data, R. (kein Datum). </w:delText>
        </w:r>
        <w:r w:rsidDel="00632C07">
          <w:rPr>
            <w:i/>
            <w:iCs/>
            <w:noProof/>
          </w:rPr>
          <w:delText>Default</w:delText>
        </w:r>
        <w:r w:rsidDel="00632C07">
          <w:rPr>
            <w:noProof/>
          </w:rPr>
          <w:delText>. Von W3Schools: https://www.w3schools.com/python/default.asp abgerufen</w:delText>
        </w:r>
      </w:del>
    </w:p>
    <w:p w14:paraId="631897B1" w14:textId="77777777" w:rsidR="00D67E74" w:rsidDel="00632C07" w:rsidRDefault="00D67E74">
      <w:pPr>
        <w:pStyle w:val="Bibliography"/>
        <w:ind w:left="720" w:hanging="720"/>
        <w:rPr>
          <w:del w:id="807" w:author="Attila Vizhanyo" w:date="2024-01-04T10:33:00Z"/>
          <w:noProof/>
        </w:rPr>
      </w:pPr>
      <w:del w:id="808" w:author="Attila Vizhanyo" w:date="2024-01-04T10:33:00Z">
        <w:r w:rsidDel="00632C07">
          <w:rPr>
            <w:noProof/>
          </w:rPr>
          <w:delText xml:space="preserve">Data, R. (kein Datum). </w:delText>
        </w:r>
        <w:r w:rsidDel="00632C07">
          <w:rPr>
            <w:i/>
            <w:iCs/>
            <w:noProof/>
          </w:rPr>
          <w:delText>Python elif</w:delText>
        </w:r>
        <w:r w:rsidDel="00632C07">
          <w:rPr>
            <w:noProof/>
          </w:rPr>
          <w:delText>. Von W3Schools: https://www.w3schools.com/python/gloss_python_elif.asp abgerufen</w:delText>
        </w:r>
      </w:del>
    </w:p>
    <w:p w14:paraId="418053A4" w14:textId="77777777" w:rsidR="00D67E74" w:rsidDel="00632C07" w:rsidRDefault="00D67E74">
      <w:pPr>
        <w:pStyle w:val="Bibliography"/>
        <w:ind w:left="720" w:hanging="720"/>
        <w:rPr>
          <w:del w:id="809" w:author="Attila Vizhanyo" w:date="2024-01-04T10:33:00Z"/>
          <w:noProof/>
        </w:rPr>
      </w:pPr>
      <w:del w:id="810" w:author="Attila Vizhanyo" w:date="2024-01-04T10:33:00Z">
        <w:r w:rsidRPr="00632C07" w:rsidDel="00632C07">
          <w:rPr>
            <w:noProof/>
            <w:rPrChange w:id="811" w:author="Attila Vizhanyo" w:date="2024-01-04T10:34:00Z">
              <w:rPr>
                <w:noProof/>
                <w:lang w:val="en-US"/>
              </w:rPr>
            </w:rPrChange>
          </w:rPr>
          <w:delText xml:space="preserve">algekalipso. (25. July 2022). </w:delText>
        </w:r>
        <w:r w:rsidRPr="00632C07" w:rsidDel="00632C07">
          <w:rPr>
            <w:i/>
            <w:iCs/>
            <w:noProof/>
            <w:rPrChange w:id="812" w:author="Attila Vizhanyo" w:date="2024-01-04T10:34:00Z">
              <w:rPr>
                <w:i/>
                <w:iCs/>
                <w:noProof/>
                <w:lang w:val="en-US"/>
              </w:rPr>
            </w:rPrChange>
          </w:rPr>
          <w:delText>Bobby Fischer (1972 World Chess Champion) On Why Chess is a Lousy Game and How to Save It</w:delText>
        </w:r>
        <w:r w:rsidRPr="00632C07" w:rsidDel="00632C07">
          <w:rPr>
            <w:noProof/>
            <w:rPrChange w:id="813" w:author="Attila Vizhanyo" w:date="2024-01-04T10:34:00Z">
              <w:rPr>
                <w:noProof/>
                <w:lang w:val="en-US"/>
              </w:rPr>
            </w:rPrChange>
          </w:rPr>
          <w:delText xml:space="preserve">. </w:delText>
        </w:r>
        <w:r w:rsidDel="00632C07">
          <w:rPr>
            <w:noProof/>
          </w:rPr>
          <w:delText>Von Qualia Computing: https://qualiacomputing.com/2022/07/25/bobby-fischer-1972-world-chess-champion-on-why-chess-is-a-lousy-game-and-how-to-save-it/#:~:text=Bobby%20Fischer%3A%20No%2C%20no%2C,I%20don't%20need%20it. abgerufen</w:delText>
        </w:r>
      </w:del>
    </w:p>
    <w:p w14:paraId="488A65D4" w14:textId="77777777" w:rsidR="009A2ACE" w:rsidRPr="007C5DED" w:rsidRDefault="00604FD4" w:rsidP="00632C07">
      <w:pPr>
        <w:rPr>
          <w:rFonts w:cs="Arial"/>
          <w:color w:val="444444"/>
          <w:sz w:val="19"/>
          <w:szCs w:val="19"/>
        </w:rPr>
      </w:pPr>
      <w:r w:rsidRPr="00C03B2B">
        <w:rPr>
          <w:rFonts w:cs="Arial"/>
          <w:color w:val="444444"/>
          <w:sz w:val="19"/>
          <w:szCs w:val="19"/>
          <w:lang w:val="en-US"/>
        </w:rPr>
        <w:fldChar w:fldCharType="end"/>
      </w:r>
      <w:r w:rsidR="009A2ACE" w:rsidRPr="007C5DED">
        <w:rPr>
          <w:rFonts w:cs="Arial"/>
          <w:color w:val="444444"/>
          <w:sz w:val="19"/>
          <w:szCs w:val="19"/>
        </w:rPr>
        <w:br w:type="page"/>
      </w:r>
    </w:p>
    <w:p w14:paraId="00716091" w14:textId="77777777" w:rsidR="009A2ACE" w:rsidRPr="00C03B2B" w:rsidRDefault="00094606" w:rsidP="007B33AF">
      <w:pPr>
        <w:pStyle w:val="Heading1"/>
        <w:numPr>
          <w:ilvl w:val="0"/>
          <w:numId w:val="0"/>
        </w:numPr>
        <w:ind w:left="432" w:hanging="432"/>
        <w:rPr>
          <w:lang w:val="en-US"/>
        </w:rPr>
      </w:pPr>
      <w:bookmarkStart w:id="814" w:name="_Toc155256862"/>
      <w:r w:rsidRPr="00C03B2B">
        <w:rPr>
          <w:lang w:val="en-US"/>
        </w:rPr>
        <w:lastRenderedPageBreak/>
        <w:t>Table of Figures</w:t>
      </w:r>
      <w:bookmarkEnd w:id="814"/>
    </w:p>
    <w:p w14:paraId="18925965" w14:textId="77777777" w:rsidR="00604FD4" w:rsidRPr="00C03B2B" w:rsidRDefault="00604FD4" w:rsidP="009A2ACE">
      <w:pPr>
        <w:rPr>
          <w:rFonts w:cs="Arial"/>
          <w:color w:val="444444"/>
          <w:sz w:val="19"/>
          <w:szCs w:val="19"/>
          <w:lang w:val="en-US"/>
        </w:rPr>
      </w:pPr>
    </w:p>
    <w:p w14:paraId="7AF8488B" w14:textId="2A939C83" w:rsidR="00632C07" w:rsidRDefault="00604FD4">
      <w:pPr>
        <w:pStyle w:val="TableofFigures"/>
        <w:tabs>
          <w:tab w:val="right" w:leader="dot" w:pos="9061"/>
        </w:tabs>
        <w:rPr>
          <w:ins w:id="815" w:author="Attila Vizhanyo" w:date="2024-01-04T10:33:00Z"/>
          <w:rFonts w:asciiTheme="minorHAnsi" w:eastAsiaTheme="minorEastAsia" w:hAnsiTheme="minorHAnsi"/>
          <w:noProof/>
          <w:color w:val="auto"/>
          <w:kern w:val="2"/>
          <w:sz w:val="24"/>
          <w:szCs w:val="24"/>
          <w:lang w:val="en-CH" w:eastAsia="en-GB"/>
          <w14:ligatures w14:val="standardContextual"/>
        </w:rPr>
      </w:pPr>
      <w:r w:rsidRPr="00C03B2B">
        <w:rPr>
          <w:rFonts w:cs="Arial"/>
          <w:color w:val="444444"/>
          <w:sz w:val="19"/>
          <w:szCs w:val="19"/>
          <w:lang w:val="en-US"/>
        </w:rPr>
        <w:fldChar w:fldCharType="begin"/>
      </w:r>
      <w:r w:rsidRPr="00C03B2B">
        <w:rPr>
          <w:rFonts w:cs="Arial"/>
          <w:color w:val="444444"/>
          <w:sz w:val="19"/>
          <w:szCs w:val="19"/>
          <w:lang w:val="en-US"/>
        </w:rPr>
        <w:instrText xml:space="preserve"> TOC \h \z \c "Figure" </w:instrText>
      </w:r>
      <w:r w:rsidRPr="00C03B2B">
        <w:rPr>
          <w:rFonts w:cs="Arial"/>
          <w:color w:val="444444"/>
          <w:sz w:val="19"/>
          <w:szCs w:val="19"/>
          <w:lang w:val="en-US"/>
        </w:rPr>
        <w:fldChar w:fldCharType="separate"/>
      </w:r>
      <w:ins w:id="816" w:author="Attila Vizhanyo" w:date="2024-01-04T10:33:00Z">
        <w:r w:rsidR="00632C07" w:rsidRPr="00721641">
          <w:rPr>
            <w:rStyle w:val="Hyperlink"/>
            <w:noProof/>
          </w:rPr>
          <w:fldChar w:fldCharType="begin"/>
        </w:r>
        <w:r w:rsidR="00632C07" w:rsidRPr="00721641">
          <w:rPr>
            <w:rStyle w:val="Hyperlink"/>
            <w:noProof/>
          </w:rPr>
          <w:instrText xml:space="preserve"> </w:instrText>
        </w:r>
        <w:r w:rsidR="00632C07">
          <w:rPr>
            <w:noProof/>
          </w:rPr>
          <w:instrText>HYPERLINK "/Users/attila/Documents/GitHub/matura-arbeit/matura-paper-template.docx" \l "_Toc155256867"</w:instrText>
        </w:r>
        <w:r w:rsidR="00632C07" w:rsidRPr="00721641">
          <w:rPr>
            <w:rStyle w:val="Hyperlink"/>
            <w:noProof/>
          </w:rPr>
          <w:instrText xml:space="preserve"> </w:instrText>
        </w:r>
        <w:r w:rsidR="00632C07" w:rsidRPr="00721641">
          <w:rPr>
            <w:rStyle w:val="Hyperlink"/>
            <w:noProof/>
          </w:rPr>
        </w:r>
        <w:r w:rsidR="00632C07" w:rsidRPr="00721641">
          <w:rPr>
            <w:rStyle w:val="Hyperlink"/>
            <w:noProof/>
          </w:rPr>
          <w:fldChar w:fldCharType="separate"/>
        </w:r>
        <w:r w:rsidR="00632C07" w:rsidRPr="00721641">
          <w:rPr>
            <w:rStyle w:val="Hyperlink"/>
            <w:noProof/>
            <w:lang w:val="en-US"/>
          </w:rPr>
          <w:t>Figure 1 Chess 960 Starting Position</w:t>
        </w:r>
        <w:r w:rsidR="00632C07">
          <w:rPr>
            <w:noProof/>
            <w:webHidden/>
          </w:rPr>
          <w:tab/>
        </w:r>
        <w:r w:rsidR="00632C07">
          <w:rPr>
            <w:noProof/>
            <w:webHidden/>
          </w:rPr>
          <w:fldChar w:fldCharType="begin"/>
        </w:r>
        <w:r w:rsidR="00632C07">
          <w:rPr>
            <w:noProof/>
            <w:webHidden/>
          </w:rPr>
          <w:instrText xml:space="preserve"> PAGEREF _Toc155256867 \h </w:instrText>
        </w:r>
      </w:ins>
      <w:r w:rsidR="00632C07">
        <w:rPr>
          <w:noProof/>
          <w:webHidden/>
        </w:rPr>
      </w:r>
      <w:r w:rsidR="00632C07">
        <w:rPr>
          <w:noProof/>
          <w:webHidden/>
        </w:rPr>
        <w:fldChar w:fldCharType="separate"/>
      </w:r>
      <w:ins w:id="817" w:author="Attila Vizhanyo" w:date="2024-01-04T10:33:00Z">
        <w:r w:rsidR="00632C07">
          <w:rPr>
            <w:noProof/>
            <w:webHidden/>
          </w:rPr>
          <w:t>II</w:t>
        </w:r>
        <w:r w:rsidR="00632C07">
          <w:rPr>
            <w:noProof/>
            <w:webHidden/>
          </w:rPr>
          <w:fldChar w:fldCharType="end"/>
        </w:r>
        <w:r w:rsidR="00632C07" w:rsidRPr="00721641">
          <w:rPr>
            <w:rStyle w:val="Hyperlink"/>
            <w:noProof/>
          </w:rPr>
          <w:fldChar w:fldCharType="end"/>
        </w:r>
      </w:ins>
    </w:p>
    <w:p w14:paraId="2203F2F6" w14:textId="00825B11" w:rsidR="00632C07" w:rsidRDefault="00632C07">
      <w:pPr>
        <w:pStyle w:val="TableofFigures"/>
        <w:tabs>
          <w:tab w:val="right" w:leader="dot" w:pos="9061"/>
        </w:tabs>
        <w:rPr>
          <w:ins w:id="818" w:author="Attila Vizhanyo" w:date="2024-01-04T10:33:00Z"/>
          <w:rFonts w:asciiTheme="minorHAnsi" w:eastAsiaTheme="minorEastAsia" w:hAnsiTheme="minorHAnsi"/>
          <w:noProof/>
          <w:color w:val="auto"/>
          <w:kern w:val="2"/>
          <w:sz w:val="24"/>
          <w:szCs w:val="24"/>
          <w:lang w:val="en-CH" w:eastAsia="en-GB"/>
          <w14:ligatures w14:val="standardContextual"/>
        </w:rPr>
      </w:pPr>
      <w:ins w:id="819"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"/Users/attila/Documents/GitHub/matura-arbeit/matura-paper-template.docx" \l "_Toc155256868"</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2 Example of a Chess 960 Starting Position</w:t>
        </w:r>
        <w:r>
          <w:rPr>
            <w:noProof/>
            <w:webHidden/>
          </w:rPr>
          <w:tab/>
        </w:r>
        <w:r>
          <w:rPr>
            <w:noProof/>
            <w:webHidden/>
          </w:rPr>
          <w:fldChar w:fldCharType="begin"/>
        </w:r>
        <w:r>
          <w:rPr>
            <w:noProof/>
            <w:webHidden/>
          </w:rPr>
          <w:instrText xml:space="preserve"> PAGEREF _Toc155256868 \h </w:instrText>
        </w:r>
      </w:ins>
      <w:r>
        <w:rPr>
          <w:noProof/>
          <w:webHidden/>
        </w:rPr>
      </w:r>
      <w:r>
        <w:rPr>
          <w:noProof/>
          <w:webHidden/>
        </w:rPr>
        <w:fldChar w:fldCharType="separate"/>
      </w:r>
      <w:ins w:id="820" w:author="Attila Vizhanyo" w:date="2024-01-04T10:33:00Z">
        <w:r>
          <w:rPr>
            <w:noProof/>
            <w:webHidden/>
          </w:rPr>
          <w:t>II</w:t>
        </w:r>
        <w:r>
          <w:rPr>
            <w:noProof/>
            <w:webHidden/>
          </w:rPr>
          <w:fldChar w:fldCharType="end"/>
        </w:r>
        <w:r w:rsidRPr="00721641">
          <w:rPr>
            <w:rStyle w:val="Hyperlink"/>
            <w:noProof/>
          </w:rPr>
          <w:fldChar w:fldCharType="end"/>
        </w:r>
      </w:ins>
    </w:p>
    <w:p w14:paraId="0C8C8197" w14:textId="00138F97" w:rsidR="00632C07" w:rsidRDefault="00632C07">
      <w:pPr>
        <w:pStyle w:val="TableofFigures"/>
        <w:tabs>
          <w:tab w:val="right" w:leader="dot" w:pos="9061"/>
        </w:tabs>
        <w:rPr>
          <w:ins w:id="821" w:author="Attila Vizhanyo" w:date="2024-01-04T10:33:00Z"/>
          <w:rFonts w:asciiTheme="minorHAnsi" w:eastAsiaTheme="minorEastAsia" w:hAnsiTheme="minorHAnsi"/>
          <w:noProof/>
          <w:color w:val="auto"/>
          <w:kern w:val="2"/>
          <w:sz w:val="24"/>
          <w:szCs w:val="24"/>
          <w:lang w:val="en-CH" w:eastAsia="en-GB"/>
          <w14:ligatures w14:val="standardContextual"/>
        </w:rPr>
      </w:pPr>
      <w:ins w:id="822"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"_Toc155256869"</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3 GitHub Chaotic Chess History</w:t>
        </w:r>
        <w:r>
          <w:rPr>
            <w:noProof/>
            <w:webHidden/>
          </w:rPr>
          <w:tab/>
        </w:r>
        <w:r>
          <w:rPr>
            <w:noProof/>
            <w:webHidden/>
          </w:rPr>
          <w:fldChar w:fldCharType="begin"/>
        </w:r>
        <w:r>
          <w:rPr>
            <w:noProof/>
            <w:webHidden/>
          </w:rPr>
          <w:instrText xml:space="preserve"> PAGEREF _Toc155256869 \h </w:instrText>
        </w:r>
      </w:ins>
      <w:r>
        <w:rPr>
          <w:noProof/>
          <w:webHidden/>
        </w:rPr>
      </w:r>
      <w:r>
        <w:rPr>
          <w:noProof/>
          <w:webHidden/>
        </w:rPr>
        <w:fldChar w:fldCharType="separate"/>
      </w:r>
      <w:ins w:id="823" w:author="Attila Vizhanyo" w:date="2024-01-04T10:33:00Z">
        <w:r>
          <w:rPr>
            <w:noProof/>
            <w:webHidden/>
          </w:rPr>
          <w:t>2</w:t>
        </w:r>
        <w:r>
          <w:rPr>
            <w:noProof/>
            <w:webHidden/>
          </w:rPr>
          <w:fldChar w:fldCharType="end"/>
        </w:r>
        <w:r w:rsidRPr="00721641">
          <w:rPr>
            <w:rStyle w:val="Hyperlink"/>
            <w:noProof/>
          </w:rPr>
          <w:fldChar w:fldCharType="end"/>
        </w:r>
      </w:ins>
    </w:p>
    <w:p w14:paraId="05543681" w14:textId="6FAAB23F" w:rsidR="00632C07" w:rsidRDefault="00632C07">
      <w:pPr>
        <w:pStyle w:val="TableofFigures"/>
        <w:tabs>
          <w:tab w:val="right" w:leader="dot" w:pos="9061"/>
        </w:tabs>
        <w:rPr>
          <w:ins w:id="824" w:author="Attila Vizhanyo" w:date="2024-01-04T10:33:00Z"/>
          <w:rFonts w:asciiTheme="minorHAnsi" w:eastAsiaTheme="minorEastAsia" w:hAnsiTheme="minorHAnsi"/>
          <w:noProof/>
          <w:color w:val="auto"/>
          <w:kern w:val="2"/>
          <w:sz w:val="24"/>
          <w:szCs w:val="24"/>
          <w:lang w:val="en-CH" w:eastAsia="en-GB"/>
          <w14:ligatures w14:val="standardContextual"/>
        </w:rPr>
      </w:pPr>
      <w:ins w:id="825"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"_Toc155256870"</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rPr>
          <w:t>Figure 4 Inital Chess Code Process</w:t>
        </w:r>
        <w:r>
          <w:rPr>
            <w:noProof/>
            <w:webHidden/>
          </w:rPr>
          <w:tab/>
        </w:r>
        <w:r>
          <w:rPr>
            <w:noProof/>
            <w:webHidden/>
          </w:rPr>
          <w:fldChar w:fldCharType="begin"/>
        </w:r>
        <w:r>
          <w:rPr>
            <w:noProof/>
            <w:webHidden/>
          </w:rPr>
          <w:instrText xml:space="preserve"> PAGEREF _Toc155256870 \h </w:instrText>
        </w:r>
      </w:ins>
      <w:r>
        <w:rPr>
          <w:noProof/>
          <w:webHidden/>
        </w:rPr>
      </w:r>
      <w:r>
        <w:rPr>
          <w:noProof/>
          <w:webHidden/>
        </w:rPr>
        <w:fldChar w:fldCharType="separate"/>
      </w:r>
      <w:ins w:id="826" w:author="Attila Vizhanyo" w:date="2024-01-04T10:33:00Z">
        <w:r>
          <w:rPr>
            <w:noProof/>
            <w:webHidden/>
          </w:rPr>
          <w:t>4</w:t>
        </w:r>
        <w:r>
          <w:rPr>
            <w:noProof/>
            <w:webHidden/>
          </w:rPr>
          <w:fldChar w:fldCharType="end"/>
        </w:r>
        <w:r w:rsidRPr="00721641">
          <w:rPr>
            <w:rStyle w:val="Hyperlink"/>
            <w:noProof/>
          </w:rPr>
          <w:fldChar w:fldCharType="end"/>
        </w:r>
      </w:ins>
    </w:p>
    <w:p w14:paraId="0ABBB2A1" w14:textId="25A71B00" w:rsidR="00632C07" w:rsidRDefault="00632C07">
      <w:pPr>
        <w:pStyle w:val="TableofFigures"/>
        <w:tabs>
          <w:tab w:val="right" w:leader="dot" w:pos="9061"/>
        </w:tabs>
        <w:rPr>
          <w:ins w:id="827" w:author="Attila Vizhanyo" w:date="2024-01-04T10:33:00Z"/>
          <w:rFonts w:asciiTheme="minorHAnsi" w:eastAsiaTheme="minorEastAsia" w:hAnsiTheme="minorHAnsi"/>
          <w:noProof/>
          <w:color w:val="auto"/>
          <w:kern w:val="2"/>
          <w:sz w:val="24"/>
          <w:szCs w:val="24"/>
          <w:lang w:val="en-CH" w:eastAsia="en-GB"/>
          <w14:ligatures w14:val="standardContextual"/>
        </w:rPr>
      </w:pPr>
      <w:ins w:id="828"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"_Toc155256871"</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5 The name of the pieces</w:t>
        </w:r>
        <w:r>
          <w:rPr>
            <w:noProof/>
            <w:webHidden/>
          </w:rPr>
          <w:tab/>
        </w:r>
        <w:r>
          <w:rPr>
            <w:noProof/>
            <w:webHidden/>
          </w:rPr>
          <w:fldChar w:fldCharType="begin"/>
        </w:r>
        <w:r>
          <w:rPr>
            <w:noProof/>
            <w:webHidden/>
          </w:rPr>
          <w:instrText xml:space="preserve"> PAGEREF _Toc155256871 \h </w:instrText>
        </w:r>
      </w:ins>
      <w:r>
        <w:rPr>
          <w:noProof/>
          <w:webHidden/>
        </w:rPr>
      </w:r>
      <w:r>
        <w:rPr>
          <w:noProof/>
          <w:webHidden/>
        </w:rPr>
        <w:fldChar w:fldCharType="separate"/>
      </w:r>
      <w:ins w:id="829" w:author="Attila Vizhanyo" w:date="2024-01-04T10:33:00Z">
        <w:r>
          <w:rPr>
            <w:noProof/>
            <w:webHidden/>
          </w:rPr>
          <w:t>6</w:t>
        </w:r>
        <w:r>
          <w:rPr>
            <w:noProof/>
            <w:webHidden/>
          </w:rPr>
          <w:fldChar w:fldCharType="end"/>
        </w:r>
        <w:r w:rsidRPr="00721641">
          <w:rPr>
            <w:rStyle w:val="Hyperlink"/>
            <w:noProof/>
          </w:rPr>
          <w:fldChar w:fldCharType="end"/>
        </w:r>
      </w:ins>
    </w:p>
    <w:p w14:paraId="5DC09411" w14:textId="7892966F" w:rsidR="00632C07" w:rsidRDefault="00632C07">
      <w:pPr>
        <w:pStyle w:val="TableofFigures"/>
        <w:tabs>
          <w:tab w:val="right" w:leader="dot" w:pos="9061"/>
        </w:tabs>
        <w:rPr>
          <w:ins w:id="830" w:author="Attila Vizhanyo" w:date="2024-01-04T10:33:00Z"/>
          <w:rFonts w:asciiTheme="minorHAnsi" w:eastAsiaTheme="minorEastAsia" w:hAnsiTheme="minorHAnsi"/>
          <w:noProof/>
          <w:color w:val="auto"/>
          <w:kern w:val="2"/>
          <w:sz w:val="24"/>
          <w:szCs w:val="24"/>
          <w:lang w:val="en-CH" w:eastAsia="en-GB"/>
          <w14:ligatures w14:val="standardContextual"/>
        </w:rPr>
      </w:pPr>
      <w:ins w:id="831"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"_Toc155256872"</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6 Squares use one-based indexing</w:t>
        </w:r>
        <w:r>
          <w:rPr>
            <w:noProof/>
            <w:webHidden/>
          </w:rPr>
          <w:tab/>
        </w:r>
        <w:r>
          <w:rPr>
            <w:noProof/>
            <w:webHidden/>
          </w:rPr>
          <w:fldChar w:fldCharType="begin"/>
        </w:r>
        <w:r>
          <w:rPr>
            <w:noProof/>
            <w:webHidden/>
          </w:rPr>
          <w:instrText xml:space="preserve"> PAGEREF _Toc155256872 \h </w:instrText>
        </w:r>
      </w:ins>
      <w:r>
        <w:rPr>
          <w:noProof/>
          <w:webHidden/>
        </w:rPr>
      </w:r>
      <w:r>
        <w:rPr>
          <w:noProof/>
          <w:webHidden/>
        </w:rPr>
        <w:fldChar w:fldCharType="separate"/>
      </w:r>
      <w:ins w:id="832" w:author="Attila Vizhanyo" w:date="2024-01-04T10:33:00Z">
        <w:r>
          <w:rPr>
            <w:noProof/>
            <w:webHidden/>
          </w:rPr>
          <w:t>7</w:t>
        </w:r>
        <w:r>
          <w:rPr>
            <w:noProof/>
            <w:webHidden/>
          </w:rPr>
          <w:fldChar w:fldCharType="end"/>
        </w:r>
        <w:r w:rsidRPr="00721641">
          <w:rPr>
            <w:rStyle w:val="Hyperlink"/>
            <w:noProof/>
          </w:rPr>
          <w:fldChar w:fldCharType="end"/>
        </w:r>
      </w:ins>
    </w:p>
    <w:p w14:paraId="3FFD3840" w14:textId="7F029182" w:rsidR="00632C07" w:rsidRDefault="00632C07">
      <w:pPr>
        <w:pStyle w:val="TableofFigures"/>
        <w:tabs>
          <w:tab w:val="right" w:leader="dot" w:pos="9061"/>
        </w:tabs>
        <w:rPr>
          <w:ins w:id="833" w:author="Attila Vizhanyo" w:date="2024-01-04T10:33:00Z"/>
          <w:rFonts w:asciiTheme="minorHAnsi" w:eastAsiaTheme="minorEastAsia" w:hAnsiTheme="minorHAnsi"/>
          <w:noProof/>
          <w:color w:val="auto"/>
          <w:kern w:val="2"/>
          <w:sz w:val="24"/>
          <w:szCs w:val="24"/>
          <w:lang w:val="en-CH" w:eastAsia="en-GB"/>
          <w14:ligatures w14:val="standardContextual"/>
        </w:rPr>
      </w:pPr>
      <w:ins w:id="834"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"_Toc155256873"</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7 Pieces use zero-based indexing</w:t>
        </w:r>
        <w:r>
          <w:rPr>
            <w:noProof/>
            <w:webHidden/>
          </w:rPr>
          <w:tab/>
        </w:r>
        <w:r>
          <w:rPr>
            <w:noProof/>
            <w:webHidden/>
          </w:rPr>
          <w:fldChar w:fldCharType="begin"/>
        </w:r>
        <w:r>
          <w:rPr>
            <w:noProof/>
            <w:webHidden/>
          </w:rPr>
          <w:instrText xml:space="preserve"> PAGEREF _Toc155256873 \h </w:instrText>
        </w:r>
      </w:ins>
      <w:r>
        <w:rPr>
          <w:noProof/>
          <w:webHidden/>
        </w:rPr>
      </w:r>
      <w:r>
        <w:rPr>
          <w:noProof/>
          <w:webHidden/>
        </w:rPr>
        <w:fldChar w:fldCharType="separate"/>
      </w:r>
      <w:ins w:id="835" w:author="Attila Vizhanyo" w:date="2024-01-04T10:33:00Z">
        <w:r>
          <w:rPr>
            <w:noProof/>
            <w:webHidden/>
          </w:rPr>
          <w:t>7</w:t>
        </w:r>
        <w:r>
          <w:rPr>
            <w:noProof/>
            <w:webHidden/>
          </w:rPr>
          <w:fldChar w:fldCharType="end"/>
        </w:r>
        <w:r w:rsidRPr="00721641">
          <w:rPr>
            <w:rStyle w:val="Hyperlink"/>
            <w:noProof/>
          </w:rPr>
          <w:fldChar w:fldCharType="end"/>
        </w:r>
      </w:ins>
    </w:p>
    <w:p w14:paraId="7063D48D" w14:textId="79468AFC" w:rsidR="00632C07" w:rsidRDefault="00632C07">
      <w:pPr>
        <w:pStyle w:val="TableofFigures"/>
        <w:tabs>
          <w:tab w:val="right" w:leader="dot" w:pos="9061"/>
        </w:tabs>
        <w:rPr>
          <w:ins w:id="836" w:author="Attila Vizhanyo" w:date="2024-01-04T10:33:00Z"/>
          <w:rFonts w:asciiTheme="minorHAnsi" w:eastAsiaTheme="minorEastAsia" w:hAnsiTheme="minorHAnsi"/>
          <w:noProof/>
          <w:color w:val="auto"/>
          <w:kern w:val="2"/>
          <w:sz w:val="24"/>
          <w:szCs w:val="24"/>
          <w:lang w:val="en-CH" w:eastAsia="en-GB"/>
          <w14:ligatures w14:val="standardContextual"/>
        </w:rPr>
      </w:pPr>
      <w:ins w:id="837"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"_Toc155256874"</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rPr>
          <w:t>Figure 8 GUI of chess program</w:t>
        </w:r>
        <w:r>
          <w:rPr>
            <w:noProof/>
            <w:webHidden/>
          </w:rPr>
          <w:tab/>
        </w:r>
        <w:r>
          <w:rPr>
            <w:noProof/>
            <w:webHidden/>
          </w:rPr>
          <w:fldChar w:fldCharType="begin"/>
        </w:r>
        <w:r>
          <w:rPr>
            <w:noProof/>
            <w:webHidden/>
          </w:rPr>
          <w:instrText xml:space="preserve"> PAGEREF _Toc155256874 \h </w:instrText>
        </w:r>
      </w:ins>
      <w:r>
        <w:rPr>
          <w:noProof/>
          <w:webHidden/>
        </w:rPr>
      </w:r>
      <w:r>
        <w:rPr>
          <w:noProof/>
          <w:webHidden/>
        </w:rPr>
        <w:fldChar w:fldCharType="separate"/>
      </w:r>
      <w:ins w:id="838" w:author="Attila Vizhanyo" w:date="2024-01-04T10:33:00Z">
        <w:r>
          <w:rPr>
            <w:noProof/>
            <w:webHidden/>
          </w:rPr>
          <w:t>9</w:t>
        </w:r>
        <w:r>
          <w:rPr>
            <w:noProof/>
            <w:webHidden/>
          </w:rPr>
          <w:fldChar w:fldCharType="end"/>
        </w:r>
        <w:r w:rsidRPr="00721641">
          <w:rPr>
            <w:rStyle w:val="Hyperlink"/>
            <w:noProof/>
          </w:rPr>
          <w:fldChar w:fldCharType="end"/>
        </w:r>
      </w:ins>
    </w:p>
    <w:p w14:paraId="40DE153E" w14:textId="56E984D7" w:rsidR="00632C07" w:rsidRDefault="00632C07">
      <w:pPr>
        <w:pStyle w:val="TableofFigures"/>
        <w:tabs>
          <w:tab w:val="right" w:leader="dot" w:pos="9061"/>
        </w:tabs>
        <w:rPr>
          <w:ins w:id="839" w:author="Attila Vizhanyo" w:date="2024-01-04T10:33:00Z"/>
          <w:rFonts w:asciiTheme="minorHAnsi" w:eastAsiaTheme="minorEastAsia" w:hAnsiTheme="minorHAnsi"/>
          <w:noProof/>
          <w:color w:val="auto"/>
          <w:kern w:val="2"/>
          <w:sz w:val="24"/>
          <w:szCs w:val="24"/>
          <w:lang w:val="en-CH" w:eastAsia="en-GB"/>
          <w14:ligatures w14:val="standardContextual"/>
        </w:rPr>
      </w:pPr>
      <w:ins w:id="840"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"_Toc155256875"</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9 '|u265C' Unicode character for a black rook</w:t>
        </w:r>
        <w:r>
          <w:rPr>
            <w:noProof/>
            <w:webHidden/>
          </w:rPr>
          <w:tab/>
        </w:r>
        <w:r>
          <w:rPr>
            <w:noProof/>
            <w:webHidden/>
          </w:rPr>
          <w:fldChar w:fldCharType="begin"/>
        </w:r>
        <w:r>
          <w:rPr>
            <w:noProof/>
            <w:webHidden/>
          </w:rPr>
          <w:instrText xml:space="preserve"> PAGEREF _Toc155256875 \h </w:instrText>
        </w:r>
      </w:ins>
      <w:r>
        <w:rPr>
          <w:noProof/>
          <w:webHidden/>
        </w:rPr>
      </w:r>
      <w:r>
        <w:rPr>
          <w:noProof/>
          <w:webHidden/>
        </w:rPr>
        <w:fldChar w:fldCharType="separate"/>
      </w:r>
      <w:ins w:id="841" w:author="Attila Vizhanyo" w:date="2024-01-04T10:33:00Z">
        <w:r>
          <w:rPr>
            <w:noProof/>
            <w:webHidden/>
          </w:rPr>
          <w:t>9</w:t>
        </w:r>
        <w:r>
          <w:rPr>
            <w:noProof/>
            <w:webHidden/>
          </w:rPr>
          <w:fldChar w:fldCharType="end"/>
        </w:r>
        <w:r w:rsidRPr="00721641">
          <w:rPr>
            <w:rStyle w:val="Hyperlink"/>
            <w:noProof/>
          </w:rPr>
          <w:fldChar w:fldCharType="end"/>
        </w:r>
      </w:ins>
    </w:p>
    <w:p w14:paraId="22E1B448" w14:textId="4C36CA93" w:rsidR="00632C07" w:rsidRDefault="00632C07">
      <w:pPr>
        <w:pStyle w:val="TableofFigures"/>
        <w:tabs>
          <w:tab w:val="right" w:leader="dot" w:pos="9061"/>
        </w:tabs>
        <w:rPr>
          <w:ins w:id="842" w:author="Attila Vizhanyo" w:date="2024-01-04T10:33:00Z"/>
          <w:rFonts w:asciiTheme="minorHAnsi" w:eastAsiaTheme="minorEastAsia" w:hAnsiTheme="minorHAnsi"/>
          <w:noProof/>
          <w:color w:val="auto"/>
          <w:kern w:val="2"/>
          <w:sz w:val="24"/>
          <w:szCs w:val="24"/>
          <w:lang w:val="en-CH" w:eastAsia="en-GB"/>
          <w14:ligatures w14:val="standardContextual"/>
        </w:rPr>
      </w:pPr>
      <w:ins w:id="843"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"_Toc155256876"</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10 Chess board set up by buttons</w:t>
        </w:r>
        <w:r>
          <w:rPr>
            <w:noProof/>
            <w:webHidden/>
          </w:rPr>
          <w:tab/>
        </w:r>
        <w:r>
          <w:rPr>
            <w:noProof/>
            <w:webHidden/>
          </w:rPr>
          <w:fldChar w:fldCharType="begin"/>
        </w:r>
        <w:r>
          <w:rPr>
            <w:noProof/>
            <w:webHidden/>
          </w:rPr>
          <w:instrText xml:space="preserve"> PAGEREF _Toc155256876 \h </w:instrText>
        </w:r>
      </w:ins>
      <w:r>
        <w:rPr>
          <w:noProof/>
          <w:webHidden/>
        </w:rPr>
      </w:r>
      <w:r>
        <w:rPr>
          <w:noProof/>
          <w:webHidden/>
        </w:rPr>
        <w:fldChar w:fldCharType="separate"/>
      </w:r>
      <w:ins w:id="844" w:author="Attila Vizhanyo" w:date="2024-01-04T10:33:00Z">
        <w:r>
          <w:rPr>
            <w:noProof/>
            <w:webHidden/>
          </w:rPr>
          <w:t>10</w:t>
        </w:r>
        <w:r>
          <w:rPr>
            <w:noProof/>
            <w:webHidden/>
          </w:rPr>
          <w:fldChar w:fldCharType="end"/>
        </w:r>
        <w:r w:rsidRPr="00721641">
          <w:rPr>
            <w:rStyle w:val="Hyperlink"/>
            <w:noProof/>
          </w:rPr>
          <w:fldChar w:fldCharType="end"/>
        </w:r>
      </w:ins>
    </w:p>
    <w:p w14:paraId="47CDEFF1" w14:textId="27B9C506" w:rsidR="00632C07" w:rsidRDefault="00632C07">
      <w:pPr>
        <w:pStyle w:val="TableofFigures"/>
        <w:tabs>
          <w:tab w:val="right" w:leader="dot" w:pos="9061"/>
        </w:tabs>
        <w:rPr>
          <w:ins w:id="845" w:author="Attila Vizhanyo" w:date="2024-01-04T10:33:00Z"/>
          <w:rFonts w:asciiTheme="minorHAnsi" w:eastAsiaTheme="minorEastAsia" w:hAnsiTheme="minorHAnsi"/>
          <w:noProof/>
          <w:color w:val="auto"/>
          <w:kern w:val="2"/>
          <w:sz w:val="24"/>
          <w:szCs w:val="24"/>
          <w:lang w:val="en-CH" w:eastAsia="en-GB"/>
          <w14:ligatures w14:val="standardContextual"/>
        </w:rPr>
      </w:pPr>
      <w:ins w:id="846"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"_Toc155256877"</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11 Starting position in Color Chess</w:t>
        </w:r>
        <w:r>
          <w:rPr>
            <w:noProof/>
            <w:webHidden/>
          </w:rPr>
          <w:tab/>
        </w:r>
        <w:r>
          <w:rPr>
            <w:noProof/>
            <w:webHidden/>
          </w:rPr>
          <w:fldChar w:fldCharType="begin"/>
        </w:r>
        <w:r>
          <w:rPr>
            <w:noProof/>
            <w:webHidden/>
          </w:rPr>
          <w:instrText xml:space="preserve"> PAGEREF _Toc155256877 \h </w:instrText>
        </w:r>
      </w:ins>
      <w:r>
        <w:rPr>
          <w:noProof/>
          <w:webHidden/>
        </w:rPr>
      </w:r>
      <w:r>
        <w:rPr>
          <w:noProof/>
          <w:webHidden/>
        </w:rPr>
        <w:fldChar w:fldCharType="separate"/>
      </w:r>
      <w:ins w:id="847" w:author="Attila Vizhanyo" w:date="2024-01-04T10:33:00Z">
        <w:r>
          <w:rPr>
            <w:noProof/>
            <w:webHidden/>
          </w:rPr>
          <w:t>12</w:t>
        </w:r>
        <w:r>
          <w:rPr>
            <w:noProof/>
            <w:webHidden/>
          </w:rPr>
          <w:fldChar w:fldCharType="end"/>
        </w:r>
        <w:r w:rsidRPr="00721641">
          <w:rPr>
            <w:rStyle w:val="Hyperlink"/>
            <w:noProof/>
          </w:rPr>
          <w:fldChar w:fldCharType="end"/>
        </w:r>
      </w:ins>
    </w:p>
    <w:p w14:paraId="427ADCD3" w14:textId="3028AD85" w:rsidR="00632C07" w:rsidRDefault="00632C07">
      <w:pPr>
        <w:pStyle w:val="TableofFigures"/>
        <w:tabs>
          <w:tab w:val="right" w:leader="dot" w:pos="9061"/>
        </w:tabs>
        <w:rPr>
          <w:ins w:id="848" w:author="Attila Vizhanyo" w:date="2024-01-04T10:33:00Z"/>
          <w:rFonts w:asciiTheme="minorHAnsi" w:eastAsiaTheme="minorEastAsia" w:hAnsiTheme="minorHAnsi"/>
          <w:noProof/>
          <w:color w:val="auto"/>
          <w:kern w:val="2"/>
          <w:sz w:val="24"/>
          <w:szCs w:val="24"/>
          <w:lang w:val="en-CH" w:eastAsia="en-GB"/>
          <w14:ligatures w14:val="standardContextual"/>
        </w:rPr>
      </w:pPr>
      <w:ins w:id="849"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"_Toc155256878"</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12 Capturing pieces in Color Chess</w:t>
        </w:r>
        <w:r>
          <w:rPr>
            <w:noProof/>
            <w:webHidden/>
          </w:rPr>
          <w:tab/>
        </w:r>
        <w:r>
          <w:rPr>
            <w:noProof/>
            <w:webHidden/>
          </w:rPr>
          <w:fldChar w:fldCharType="begin"/>
        </w:r>
        <w:r>
          <w:rPr>
            <w:noProof/>
            <w:webHidden/>
          </w:rPr>
          <w:instrText xml:space="preserve"> PAGEREF _Toc155256878 \h </w:instrText>
        </w:r>
      </w:ins>
      <w:r>
        <w:rPr>
          <w:noProof/>
          <w:webHidden/>
        </w:rPr>
      </w:r>
      <w:r>
        <w:rPr>
          <w:noProof/>
          <w:webHidden/>
        </w:rPr>
        <w:fldChar w:fldCharType="separate"/>
      </w:r>
      <w:ins w:id="850" w:author="Attila Vizhanyo" w:date="2024-01-04T10:33:00Z">
        <w:r>
          <w:rPr>
            <w:noProof/>
            <w:webHidden/>
          </w:rPr>
          <w:t>12</w:t>
        </w:r>
        <w:r>
          <w:rPr>
            <w:noProof/>
            <w:webHidden/>
          </w:rPr>
          <w:fldChar w:fldCharType="end"/>
        </w:r>
        <w:r w:rsidRPr="00721641">
          <w:rPr>
            <w:rStyle w:val="Hyperlink"/>
            <w:noProof/>
          </w:rPr>
          <w:fldChar w:fldCharType="end"/>
        </w:r>
      </w:ins>
    </w:p>
    <w:p w14:paraId="7E76502F" w14:textId="4953BDE6" w:rsidR="00632C07" w:rsidRDefault="00632C07">
      <w:pPr>
        <w:pStyle w:val="TableofFigures"/>
        <w:tabs>
          <w:tab w:val="right" w:leader="dot" w:pos="9061"/>
        </w:tabs>
        <w:rPr>
          <w:ins w:id="851" w:author="Attila Vizhanyo" w:date="2024-01-04T10:33:00Z"/>
          <w:rFonts w:asciiTheme="minorHAnsi" w:eastAsiaTheme="minorEastAsia" w:hAnsiTheme="minorHAnsi"/>
          <w:noProof/>
          <w:color w:val="auto"/>
          <w:kern w:val="2"/>
          <w:sz w:val="24"/>
          <w:szCs w:val="24"/>
          <w:lang w:val="en-CH" w:eastAsia="en-GB"/>
          <w14:ligatures w14:val="standardContextual"/>
        </w:rPr>
      </w:pPr>
      <w:ins w:id="852"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"_Toc155256879"</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13 Example of an occurring position in Chaotic Chess</w:t>
        </w:r>
        <w:r>
          <w:rPr>
            <w:noProof/>
            <w:webHidden/>
          </w:rPr>
          <w:tab/>
        </w:r>
        <w:r>
          <w:rPr>
            <w:noProof/>
            <w:webHidden/>
          </w:rPr>
          <w:fldChar w:fldCharType="begin"/>
        </w:r>
        <w:r>
          <w:rPr>
            <w:noProof/>
            <w:webHidden/>
          </w:rPr>
          <w:instrText xml:space="preserve"> PAGEREF _Toc155256879 \h </w:instrText>
        </w:r>
      </w:ins>
      <w:r>
        <w:rPr>
          <w:noProof/>
          <w:webHidden/>
        </w:rPr>
      </w:r>
      <w:r>
        <w:rPr>
          <w:noProof/>
          <w:webHidden/>
        </w:rPr>
        <w:fldChar w:fldCharType="separate"/>
      </w:r>
      <w:ins w:id="853" w:author="Attila Vizhanyo" w:date="2024-01-04T10:33:00Z">
        <w:r>
          <w:rPr>
            <w:noProof/>
            <w:webHidden/>
          </w:rPr>
          <w:t>14</w:t>
        </w:r>
        <w:r>
          <w:rPr>
            <w:noProof/>
            <w:webHidden/>
          </w:rPr>
          <w:fldChar w:fldCharType="end"/>
        </w:r>
        <w:r w:rsidRPr="00721641">
          <w:rPr>
            <w:rStyle w:val="Hyperlink"/>
            <w:noProof/>
          </w:rPr>
          <w:fldChar w:fldCharType="end"/>
        </w:r>
      </w:ins>
    </w:p>
    <w:p w14:paraId="1BEF0A7F" w14:textId="65B3CD41" w:rsidR="00632C07" w:rsidRDefault="00632C07">
      <w:pPr>
        <w:pStyle w:val="TableofFigures"/>
        <w:tabs>
          <w:tab w:val="right" w:leader="dot" w:pos="9061"/>
        </w:tabs>
        <w:rPr>
          <w:ins w:id="854" w:author="Attila Vizhanyo" w:date="2024-01-04T10:33:00Z"/>
          <w:rFonts w:asciiTheme="minorHAnsi" w:eastAsiaTheme="minorEastAsia" w:hAnsiTheme="minorHAnsi"/>
          <w:noProof/>
          <w:color w:val="auto"/>
          <w:kern w:val="2"/>
          <w:sz w:val="24"/>
          <w:szCs w:val="24"/>
          <w:lang w:val="en-CH" w:eastAsia="en-GB"/>
          <w14:ligatures w14:val="standardContextual"/>
        </w:rPr>
      </w:pPr>
      <w:ins w:id="855"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"_Toc155256880"</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14 Use case Barrier</w:t>
        </w:r>
        <w:r>
          <w:rPr>
            <w:noProof/>
            <w:webHidden/>
          </w:rPr>
          <w:tab/>
        </w:r>
        <w:r>
          <w:rPr>
            <w:noProof/>
            <w:webHidden/>
          </w:rPr>
          <w:fldChar w:fldCharType="begin"/>
        </w:r>
        <w:r>
          <w:rPr>
            <w:noProof/>
            <w:webHidden/>
          </w:rPr>
          <w:instrText xml:space="preserve"> PAGEREF _Toc155256880 \h </w:instrText>
        </w:r>
      </w:ins>
      <w:r>
        <w:rPr>
          <w:noProof/>
          <w:webHidden/>
        </w:rPr>
      </w:r>
      <w:r>
        <w:rPr>
          <w:noProof/>
          <w:webHidden/>
        </w:rPr>
        <w:fldChar w:fldCharType="separate"/>
      </w:r>
      <w:ins w:id="856" w:author="Attila Vizhanyo" w:date="2024-01-04T10:33:00Z">
        <w:r>
          <w:rPr>
            <w:noProof/>
            <w:webHidden/>
          </w:rPr>
          <w:t>15</w:t>
        </w:r>
        <w:r>
          <w:rPr>
            <w:noProof/>
            <w:webHidden/>
          </w:rPr>
          <w:fldChar w:fldCharType="end"/>
        </w:r>
        <w:r w:rsidRPr="00721641">
          <w:rPr>
            <w:rStyle w:val="Hyperlink"/>
            <w:noProof/>
          </w:rPr>
          <w:fldChar w:fldCharType="end"/>
        </w:r>
      </w:ins>
    </w:p>
    <w:p w14:paraId="3C726182" w14:textId="76DE6D4F" w:rsidR="00632C07" w:rsidRDefault="00632C07">
      <w:pPr>
        <w:pStyle w:val="TableofFigures"/>
        <w:tabs>
          <w:tab w:val="right" w:leader="dot" w:pos="9061"/>
        </w:tabs>
        <w:rPr>
          <w:ins w:id="857" w:author="Attila Vizhanyo" w:date="2024-01-04T10:33:00Z"/>
          <w:rFonts w:asciiTheme="minorHAnsi" w:eastAsiaTheme="minorEastAsia" w:hAnsiTheme="minorHAnsi"/>
          <w:noProof/>
          <w:color w:val="auto"/>
          <w:kern w:val="2"/>
          <w:sz w:val="24"/>
          <w:szCs w:val="24"/>
          <w:lang w:val="en-CH" w:eastAsia="en-GB"/>
          <w14:ligatures w14:val="standardContextual"/>
        </w:rPr>
      </w:pPr>
      <w:ins w:id="858"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"_Toc155256881"</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15 Use case Shield</w:t>
        </w:r>
        <w:r>
          <w:rPr>
            <w:noProof/>
            <w:webHidden/>
          </w:rPr>
          <w:tab/>
        </w:r>
        <w:r>
          <w:rPr>
            <w:noProof/>
            <w:webHidden/>
          </w:rPr>
          <w:fldChar w:fldCharType="begin"/>
        </w:r>
        <w:r>
          <w:rPr>
            <w:noProof/>
            <w:webHidden/>
          </w:rPr>
          <w:instrText xml:space="preserve"> PAGEREF _Toc155256881 \h </w:instrText>
        </w:r>
      </w:ins>
      <w:r>
        <w:rPr>
          <w:noProof/>
          <w:webHidden/>
        </w:rPr>
      </w:r>
      <w:r>
        <w:rPr>
          <w:noProof/>
          <w:webHidden/>
        </w:rPr>
        <w:fldChar w:fldCharType="separate"/>
      </w:r>
      <w:ins w:id="859" w:author="Attila Vizhanyo" w:date="2024-01-04T10:33:00Z">
        <w:r>
          <w:rPr>
            <w:noProof/>
            <w:webHidden/>
          </w:rPr>
          <w:t>15</w:t>
        </w:r>
        <w:r>
          <w:rPr>
            <w:noProof/>
            <w:webHidden/>
          </w:rPr>
          <w:fldChar w:fldCharType="end"/>
        </w:r>
        <w:r w:rsidRPr="00721641">
          <w:rPr>
            <w:rStyle w:val="Hyperlink"/>
            <w:noProof/>
          </w:rPr>
          <w:fldChar w:fldCharType="end"/>
        </w:r>
      </w:ins>
    </w:p>
    <w:p w14:paraId="0B139AFC" w14:textId="3F404DE8" w:rsidR="00632C07" w:rsidRDefault="00632C07">
      <w:pPr>
        <w:pStyle w:val="TableofFigures"/>
        <w:tabs>
          <w:tab w:val="right" w:leader="dot" w:pos="9061"/>
        </w:tabs>
        <w:rPr>
          <w:ins w:id="860" w:author="Attila Vizhanyo" w:date="2024-01-04T10:33:00Z"/>
          <w:rFonts w:asciiTheme="minorHAnsi" w:eastAsiaTheme="minorEastAsia" w:hAnsiTheme="minorHAnsi"/>
          <w:noProof/>
          <w:color w:val="auto"/>
          <w:kern w:val="2"/>
          <w:sz w:val="24"/>
          <w:szCs w:val="24"/>
          <w:lang w:val="en-CH" w:eastAsia="en-GB"/>
          <w14:ligatures w14:val="standardContextual"/>
        </w:rPr>
      </w:pPr>
      <w:ins w:id="861"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"_Toc155256882"</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16 Use case Coin</w:t>
        </w:r>
        <w:r>
          <w:rPr>
            <w:noProof/>
            <w:webHidden/>
          </w:rPr>
          <w:tab/>
        </w:r>
        <w:r>
          <w:rPr>
            <w:noProof/>
            <w:webHidden/>
          </w:rPr>
          <w:fldChar w:fldCharType="begin"/>
        </w:r>
        <w:r>
          <w:rPr>
            <w:noProof/>
            <w:webHidden/>
          </w:rPr>
          <w:instrText xml:space="preserve"> PAGEREF _Toc155256882 \h </w:instrText>
        </w:r>
      </w:ins>
      <w:r>
        <w:rPr>
          <w:noProof/>
          <w:webHidden/>
        </w:rPr>
      </w:r>
      <w:r>
        <w:rPr>
          <w:noProof/>
          <w:webHidden/>
        </w:rPr>
        <w:fldChar w:fldCharType="separate"/>
      </w:r>
      <w:ins w:id="862" w:author="Attila Vizhanyo" w:date="2024-01-04T10:33:00Z">
        <w:r>
          <w:rPr>
            <w:noProof/>
            <w:webHidden/>
          </w:rPr>
          <w:t>16</w:t>
        </w:r>
        <w:r>
          <w:rPr>
            <w:noProof/>
            <w:webHidden/>
          </w:rPr>
          <w:fldChar w:fldCharType="end"/>
        </w:r>
        <w:r w:rsidRPr="00721641">
          <w:rPr>
            <w:rStyle w:val="Hyperlink"/>
            <w:noProof/>
          </w:rPr>
          <w:fldChar w:fldCharType="end"/>
        </w:r>
      </w:ins>
    </w:p>
    <w:p w14:paraId="0A2D7876" w14:textId="51671288" w:rsidR="00632C07" w:rsidRDefault="00632C07">
      <w:pPr>
        <w:pStyle w:val="TableofFigures"/>
        <w:tabs>
          <w:tab w:val="right" w:leader="dot" w:pos="9061"/>
        </w:tabs>
        <w:rPr>
          <w:ins w:id="863" w:author="Attila Vizhanyo" w:date="2024-01-04T10:33:00Z"/>
          <w:rFonts w:asciiTheme="minorHAnsi" w:eastAsiaTheme="minorEastAsia" w:hAnsiTheme="minorHAnsi"/>
          <w:noProof/>
          <w:color w:val="auto"/>
          <w:kern w:val="2"/>
          <w:sz w:val="24"/>
          <w:szCs w:val="24"/>
          <w:lang w:val="en-CH" w:eastAsia="en-GB"/>
          <w14:ligatures w14:val="standardContextual"/>
        </w:rPr>
      </w:pPr>
      <w:ins w:id="864"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"_Toc155256883"</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17 Use case Bomb</w:t>
        </w:r>
        <w:r>
          <w:rPr>
            <w:noProof/>
            <w:webHidden/>
          </w:rPr>
          <w:tab/>
        </w:r>
        <w:r>
          <w:rPr>
            <w:noProof/>
            <w:webHidden/>
          </w:rPr>
          <w:fldChar w:fldCharType="begin"/>
        </w:r>
        <w:r>
          <w:rPr>
            <w:noProof/>
            <w:webHidden/>
          </w:rPr>
          <w:instrText xml:space="preserve"> PAGEREF _Toc155256883 \h </w:instrText>
        </w:r>
      </w:ins>
      <w:r>
        <w:rPr>
          <w:noProof/>
          <w:webHidden/>
        </w:rPr>
      </w:r>
      <w:r>
        <w:rPr>
          <w:noProof/>
          <w:webHidden/>
        </w:rPr>
        <w:fldChar w:fldCharType="separate"/>
      </w:r>
      <w:ins w:id="865" w:author="Attila Vizhanyo" w:date="2024-01-04T10:33:00Z">
        <w:r>
          <w:rPr>
            <w:noProof/>
            <w:webHidden/>
          </w:rPr>
          <w:t>16</w:t>
        </w:r>
        <w:r>
          <w:rPr>
            <w:noProof/>
            <w:webHidden/>
          </w:rPr>
          <w:fldChar w:fldCharType="end"/>
        </w:r>
        <w:r w:rsidRPr="00721641">
          <w:rPr>
            <w:rStyle w:val="Hyperlink"/>
            <w:noProof/>
          </w:rPr>
          <w:fldChar w:fldCharType="end"/>
        </w:r>
      </w:ins>
    </w:p>
    <w:p w14:paraId="0D730237" w14:textId="13CFF1EE" w:rsidR="00632C07" w:rsidRDefault="00632C07">
      <w:pPr>
        <w:pStyle w:val="TableofFigures"/>
        <w:tabs>
          <w:tab w:val="right" w:leader="dot" w:pos="9061"/>
        </w:tabs>
        <w:rPr>
          <w:ins w:id="866" w:author="Attila Vizhanyo" w:date="2024-01-04T10:33:00Z"/>
          <w:rFonts w:asciiTheme="minorHAnsi" w:eastAsiaTheme="minorEastAsia" w:hAnsiTheme="minorHAnsi"/>
          <w:noProof/>
          <w:color w:val="auto"/>
          <w:kern w:val="2"/>
          <w:sz w:val="24"/>
          <w:szCs w:val="24"/>
          <w:lang w:val="en-CH" w:eastAsia="en-GB"/>
          <w14:ligatures w14:val="standardContextual"/>
        </w:rPr>
      </w:pPr>
      <w:ins w:id="867" w:author="Attila Vizhanyo" w:date="2024-01-04T10:33:00Z">
        <w:r w:rsidRPr="00721641">
          <w:rPr>
            <w:rStyle w:val="Hyperlink"/>
            <w:noProof/>
          </w:rPr>
          <w:fldChar w:fldCharType="begin"/>
        </w:r>
        <w:r w:rsidRPr="00721641">
          <w:rPr>
            <w:rStyle w:val="Hyperlink"/>
            <w:noProof/>
          </w:rPr>
          <w:instrText xml:space="preserve"> </w:instrText>
        </w:r>
        <w:r>
          <w:rPr>
            <w:noProof/>
          </w:rPr>
          <w:instrText>HYPERLINK \l "_Toc155256884"</w:instrText>
        </w:r>
        <w:r w:rsidRPr="00721641">
          <w:rPr>
            <w:rStyle w:val="Hyperlink"/>
            <w:noProof/>
          </w:rPr>
          <w:instrText xml:space="preserve"> </w:instrText>
        </w:r>
        <w:r w:rsidRPr="00721641">
          <w:rPr>
            <w:rStyle w:val="Hyperlink"/>
            <w:noProof/>
          </w:rPr>
        </w:r>
        <w:r w:rsidRPr="00721641">
          <w:rPr>
            <w:rStyle w:val="Hyperlink"/>
            <w:noProof/>
          </w:rPr>
          <w:fldChar w:fldCharType="separate"/>
        </w:r>
        <w:r w:rsidRPr="00721641">
          <w:rPr>
            <w:rStyle w:val="Hyperlink"/>
            <w:noProof/>
            <w:lang w:val="en-US"/>
          </w:rPr>
          <w:t>Figure 18 White and black side buttons</w:t>
        </w:r>
        <w:r>
          <w:rPr>
            <w:noProof/>
            <w:webHidden/>
          </w:rPr>
          <w:tab/>
        </w:r>
        <w:r>
          <w:rPr>
            <w:noProof/>
            <w:webHidden/>
          </w:rPr>
          <w:fldChar w:fldCharType="begin"/>
        </w:r>
        <w:r>
          <w:rPr>
            <w:noProof/>
            <w:webHidden/>
          </w:rPr>
          <w:instrText xml:space="preserve"> PAGEREF _Toc155256884 \h </w:instrText>
        </w:r>
      </w:ins>
      <w:r>
        <w:rPr>
          <w:noProof/>
          <w:webHidden/>
        </w:rPr>
      </w:r>
      <w:r>
        <w:rPr>
          <w:noProof/>
          <w:webHidden/>
        </w:rPr>
        <w:fldChar w:fldCharType="separate"/>
      </w:r>
      <w:ins w:id="868" w:author="Attila Vizhanyo" w:date="2024-01-04T10:33:00Z">
        <w:r>
          <w:rPr>
            <w:noProof/>
            <w:webHidden/>
          </w:rPr>
          <w:t>17</w:t>
        </w:r>
        <w:r>
          <w:rPr>
            <w:noProof/>
            <w:webHidden/>
          </w:rPr>
          <w:fldChar w:fldCharType="end"/>
        </w:r>
        <w:r w:rsidRPr="00721641">
          <w:rPr>
            <w:rStyle w:val="Hyperlink"/>
            <w:noProof/>
          </w:rPr>
          <w:fldChar w:fldCharType="end"/>
        </w:r>
      </w:ins>
    </w:p>
    <w:p w14:paraId="60C69C0B" w14:textId="1028A611" w:rsidR="0044187F" w:rsidDel="00632C07" w:rsidRDefault="0044187F">
      <w:pPr>
        <w:pStyle w:val="TableofFigures"/>
        <w:tabs>
          <w:tab w:val="right" w:leader="dot" w:pos="9061"/>
        </w:tabs>
        <w:rPr>
          <w:del w:id="869" w:author="Attila Vizhanyo" w:date="2024-01-04T10:33:00Z"/>
          <w:rFonts w:asciiTheme="minorHAnsi" w:eastAsiaTheme="minorEastAsia" w:hAnsiTheme="minorHAnsi"/>
          <w:noProof/>
          <w:color w:val="auto"/>
          <w:kern w:val="2"/>
          <w:sz w:val="24"/>
          <w:szCs w:val="24"/>
          <w:lang w:val="en-CH" w:eastAsia="en-GB"/>
          <w14:ligatures w14:val="standardContextual"/>
        </w:rPr>
      </w:pPr>
      <w:del w:id="870" w:author="Attila Vizhanyo" w:date="2024-01-04T10:33:00Z">
        <w:r w:rsidRPr="00632C07" w:rsidDel="00632C07">
          <w:rPr>
            <w:rPrChange w:id="871" w:author="Attila Vizhanyo" w:date="2024-01-04T10:33:00Z">
              <w:rPr>
                <w:rStyle w:val="Hyperlink"/>
                <w:noProof/>
                <w:lang w:val="en-US"/>
              </w:rPr>
            </w:rPrChange>
          </w:rPr>
          <w:delText>Figure 1 Chess 960 Starting Position</w:delText>
        </w:r>
        <w:r w:rsidDel="00632C07">
          <w:rPr>
            <w:noProof/>
            <w:webHidden/>
          </w:rPr>
          <w:tab/>
          <w:delText>II</w:delText>
        </w:r>
      </w:del>
    </w:p>
    <w:p w14:paraId="3E5D2B3C" w14:textId="1D188AF3" w:rsidR="0044187F" w:rsidDel="00632C07" w:rsidRDefault="0044187F">
      <w:pPr>
        <w:pStyle w:val="TableofFigures"/>
        <w:tabs>
          <w:tab w:val="right" w:leader="dot" w:pos="9061"/>
        </w:tabs>
        <w:rPr>
          <w:del w:id="872" w:author="Attila Vizhanyo" w:date="2024-01-04T10:33:00Z"/>
          <w:rFonts w:asciiTheme="minorHAnsi" w:eastAsiaTheme="minorEastAsia" w:hAnsiTheme="minorHAnsi"/>
          <w:noProof/>
          <w:color w:val="auto"/>
          <w:kern w:val="2"/>
          <w:sz w:val="24"/>
          <w:szCs w:val="24"/>
          <w:lang w:val="en-CH" w:eastAsia="en-GB"/>
          <w14:ligatures w14:val="standardContextual"/>
        </w:rPr>
      </w:pPr>
      <w:del w:id="873" w:author="Attila Vizhanyo" w:date="2024-01-04T10:33:00Z">
        <w:r w:rsidRPr="00632C07" w:rsidDel="00632C07">
          <w:rPr>
            <w:rPrChange w:id="874" w:author="Attila Vizhanyo" w:date="2024-01-04T10:33:00Z">
              <w:rPr>
                <w:rStyle w:val="Hyperlink"/>
                <w:noProof/>
                <w:lang w:val="en-US"/>
              </w:rPr>
            </w:rPrChange>
          </w:rPr>
          <w:delText>Figure 2 Example of a Chess 960 Starting Position</w:delText>
        </w:r>
        <w:r w:rsidDel="00632C07">
          <w:rPr>
            <w:noProof/>
            <w:webHidden/>
          </w:rPr>
          <w:tab/>
          <w:delText>II</w:delText>
        </w:r>
      </w:del>
    </w:p>
    <w:p w14:paraId="17508374" w14:textId="7355A713" w:rsidR="0044187F" w:rsidDel="00632C07" w:rsidRDefault="0044187F">
      <w:pPr>
        <w:pStyle w:val="TableofFigures"/>
        <w:tabs>
          <w:tab w:val="right" w:leader="dot" w:pos="9061"/>
        </w:tabs>
        <w:rPr>
          <w:del w:id="875" w:author="Attila Vizhanyo" w:date="2024-01-04T10:33:00Z"/>
          <w:rFonts w:asciiTheme="minorHAnsi" w:eastAsiaTheme="minorEastAsia" w:hAnsiTheme="minorHAnsi"/>
          <w:noProof/>
          <w:color w:val="auto"/>
          <w:kern w:val="2"/>
          <w:sz w:val="24"/>
          <w:szCs w:val="24"/>
          <w:lang w:val="en-CH" w:eastAsia="en-GB"/>
          <w14:ligatures w14:val="standardContextual"/>
        </w:rPr>
      </w:pPr>
      <w:del w:id="876" w:author="Attila Vizhanyo" w:date="2024-01-04T10:33:00Z">
        <w:r w:rsidRPr="00632C07" w:rsidDel="00632C07">
          <w:rPr>
            <w:rPrChange w:id="877" w:author="Attila Vizhanyo" w:date="2024-01-04T10:33:00Z">
              <w:rPr>
                <w:rStyle w:val="Hyperlink"/>
                <w:noProof/>
                <w:lang w:val="en-US"/>
              </w:rPr>
            </w:rPrChange>
          </w:rPr>
          <w:delText>Figure 3 GitHub Chaotic Chess History</w:delText>
        </w:r>
        <w:r w:rsidDel="00632C07">
          <w:rPr>
            <w:noProof/>
            <w:webHidden/>
          </w:rPr>
          <w:tab/>
          <w:delText>2</w:delText>
        </w:r>
      </w:del>
    </w:p>
    <w:p w14:paraId="06CFA6C7" w14:textId="18AA41B7" w:rsidR="0044187F" w:rsidDel="00632C07" w:rsidRDefault="0044187F">
      <w:pPr>
        <w:pStyle w:val="TableofFigures"/>
        <w:tabs>
          <w:tab w:val="right" w:leader="dot" w:pos="9061"/>
        </w:tabs>
        <w:rPr>
          <w:del w:id="878" w:author="Attila Vizhanyo" w:date="2024-01-04T10:33:00Z"/>
          <w:rFonts w:asciiTheme="minorHAnsi" w:eastAsiaTheme="minorEastAsia" w:hAnsiTheme="minorHAnsi"/>
          <w:noProof/>
          <w:color w:val="auto"/>
          <w:kern w:val="2"/>
          <w:sz w:val="24"/>
          <w:szCs w:val="24"/>
          <w:lang w:val="en-CH" w:eastAsia="en-GB"/>
          <w14:ligatures w14:val="standardContextual"/>
        </w:rPr>
      </w:pPr>
      <w:del w:id="879" w:author="Attila Vizhanyo" w:date="2024-01-04T10:33:00Z">
        <w:r w:rsidRPr="00632C07" w:rsidDel="00632C07">
          <w:rPr>
            <w:rPrChange w:id="880" w:author="Attila Vizhanyo" w:date="2024-01-04T10:33:00Z">
              <w:rPr>
                <w:rStyle w:val="Hyperlink"/>
                <w:noProof/>
              </w:rPr>
            </w:rPrChange>
          </w:rPr>
          <w:delText>Figure 4 Inital Chess Code Process</w:delText>
        </w:r>
        <w:r w:rsidDel="00632C07">
          <w:rPr>
            <w:noProof/>
            <w:webHidden/>
          </w:rPr>
          <w:tab/>
          <w:delText>4</w:delText>
        </w:r>
      </w:del>
    </w:p>
    <w:p w14:paraId="673DC528" w14:textId="76724959" w:rsidR="0044187F" w:rsidDel="00632C07" w:rsidRDefault="0044187F">
      <w:pPr>
        <w:pStyle w:val="TableofFigures"/>
        <w:tabs>
          <w:tab w:val="right" w:leader="dot" w:pos="9061"/>
        </w:tabs>
        <w:rPr>
          <w:del w:id="881" w:author="Attila Vizhanyo" w:date="2024-01-04T10:33:00Z"/>
          <w:rFonts w:asciiTheme="minorHAnsi" w:eastAsiaTheme="minorEastAsia" w:hAnsiTheme="minorHAnsi"/>
          <w:noProof/>
          <w:color w:val="auto"/>
          <w:kern w:val="2"/>
          <w:sz w:val="24"/>
          <w:szCs w:val="24"/>
          <w:lang w:val="en-CH" w:eastAsia="en-GB"/>
          <w14:ligatures w14:val="standardContextual"/>
        </w:rPr>
      </w:pPr>
      <w:del w:id="882" w:author="Attila Vizhanyo" w:date="2024-01-04T10:33:00Z">
        <w:r w:rsidRPr="00632C07" w:rsidDel="00632C07">
          <w:rPr>
            <w:rPrChange w:id="883" w:author="Attila Vizhanyo" w:date="2024-01-04T10:33:00Z">
              <w:rPr>
                <w:rStyle w:val="Hyperlink"/>
                <w:noProof/>
                <w:lang w:val="en-US"/>
              </w:rPr>
            </w:rPrChange>
          </w:rPr>
          <w:delText>Figure 5 The name of the pieces</w:delText>
        </w:r>
        <w:r w:rsidDel="00632C07">
          <w:rPr>
            <w:noProof/>
            <w:webHidden/>
          </w:rPr>
          <w:tab/>
          <w:delText>6</w:delText>
        </w:r>
      </w:del>
    </w:p>
    <w:p w14:paraId="47C17775" w14:textId="724E6774" w:rsidR="0044187F" w:rsidDel="00632C07" w:rsidRDefault="0044187F">
      <w:pPr>
        <w:pStyle w:val="TableofFigures"/>
        <w:tabs>
          <w:tab w:val="right" w:leader="dot" w:pos="9061"/>
        </w:tabs>
        <w:rPr>
          <w:del w:id="884" w:author="Attila Vizhanyo" w:date="2024-01-04T10:33:00Z"/>
          <w:rFonts w:asciiTheme="minorHAnsi" w:eastAsiaTheme="minorEastAsia" w:hAnsiTheme="minorHAnsi"/>
          <w:noProof/>
          <w:color w:val="auto"/>
          <w:kern w:val="2"/>
          <w:sz w:val="24"/>
          <w:szCs w:val="24"/>
          <w:lang w:val="en-CH" w:eastAsia="en-GB"/>
          <w14:ligatures w14:val="standardContextual"/>
        </w:rPr>
      </w:pPr>
      <w:del w:id="885" w:author="Attila Vizhanyo" w:date="2024-01-04T10:33:00Z">
        <w:r w:rsidRPr="00632C07" w:rsidDel="00632C07">
          <w:rPr>
            <w:rPrChange w:id="886" w:author="Attila Vizhanyo" w:date="2024-01-04T10:33:00Z">
              <w:rPr>
                <w:rStyle w:val="Hyperlink"/>
                <w:noProof/>
                <w:lang w:val="en-US"/>
              </w:rPr>
            </w:rPrChange>
          </w:rPr>
          <w:delText>Figure 6 Squares use one-based indexing</w:delText>
        </w:r>
        <w:r w:rsidDel="00632C07">
          <w:rPr>
            <w:noProof/>
            <w:webHidden/>
          </w:rPr>
          <w:tab/>
          <w:delText>7</w:delText>
        </w:r>
      </w:del>
    </w:p>
    <w:p w14:paraId="64109ADE" w14:textId="643ACFCF" w:rsidR="0044187F" w:rsidDel="00632C07" w:rsidRDefault="0044187F">
      <w:pPr>
        <w:pStyle w:val="TableofFigures"/>
        <w:tabs>
          <w:tab w:val="right" w:leader="dot" w:pos="9061"/>
        </w:tabs>
        <w:rPr>
          <w:del w:id="887" w:author="Attila Vizhanyo" w:date="2024-01-04T10:33:00Z"/>
          <w:rFonts w:asciiTheme="minorHAnsi" w:eastAsiaTheme="minorEastAsia" w:hAnsiTheme="minorHAnsi"/>
          <w:noProof/>
          <w:color w:val="auto"/>
          <w:kern w:val="2"/>
          <w:sz w:val="24"/>
          <w:szCs w:val="24"/>
          <w:lang w:val="en-CH" w:eastAsia="en-GB"/>
          <w14:ligatures w14:val="standardContextual"/>
        </w:rPr>
      </w:pPr>
      <w:del w:id="888" w:author="Attila Vizhanyo" w:date="2024-01-04T10:33:00Z">
        <w:r w:rsidRPr="00632C07" w:rsidDel="00632C07">
          <w:rPr>
            <w:rPrChange w:id="889" w:author="Attila Vizhanyo" w:date="2024-01-04T10:33:00Z">
              <w:rPr>
                <w:rStyle w:val="Hyperlink"/>
                <w:noProof/>
                <w:lang w:val="en-US"/>
              </w:rPr>
            </w:rPrChange>
          </w:rPr>
          <w:delText>Figure 7 Pieces use zero-based indexing</w:delText>
        </w:r>
        <w:r w:rsidDel="00632C07">
          <w:rPr>
            <w:noProof/>
            <w:webHidden/>
          </w:rPr>
          <w:tab/>
          <w:delText>7</w:delText>
        </w:r>
      </w:del>
    </w:p>
    <w:p w14:paraId="6C122EE8" w14:textId="517E5885" w:rsidR="0044187F" w:rsidDel="00632C07" w:rsidRDefault="0044187F">
      <w:pPr>
        <w:pStyle w:val="TableofFigures"/>
        <w:tabs>
          <w:tab w:val="right" w:leader="dot" w:pos="9061"/>
        </w:tabs>
        <w:rPr>
          <w:del w:id="890" w:author="Attila Vizhanyo" w:date="2024-01-04T10:33:00Z"/>
          <w:rFonts w:asciiTheme="minorHAnsi" w:eastAsiaTheme="minorEastAsia" w:hAnsiTheme="minorHAnsi"/>
          <w:noProof/>
          <w:color w:val="auto"/>
          <w:kern w:val="2"/>
          <w:sz w:val="24"/>
          <w:szCs w:val="24"/>
          <w:lang w:val="en-CH" w:eastAsia="en-GB"/>
          <w14:ligatures w14:val="standardContextual"/>
        </w:rPr>
      </w:pPr>
      <w:del w:id="891" w:author="Attila Vizhanyo" w:date="2024-01-04T10:33:00Z">
        <w:r w:rsidRPr="00632C07" w:rsidDel="00632C07">
          <w:rPr>
            <w:rPrChange w:id="892" w:author="Attila Vizhanyo" w:date="2024-01-04T10:33:00Z">
              <w:rPr>
                <w:rStyle w:val="Hyperlink"/>
                <w:noProof/>
                <w:lang w:val="en-US"/>
              </w:rPr>
            </w:rPrChange>
          </w:rPr>
          <w:delText>Figure 8 '|u265C' Unicode character for a black rook</w:delText>
        </w:r>
        <w:r w:rsidDel="00632C07">
          <w:rPr>
            <w:noProof/>
            <w:webHidden/>
          </w:rPr>
          <w:tab/>
          <w:delText>9</w:delText>
        </w:r>
      </w:del>
    </w:p>
    <w:p w14:paraId="109E6894" w14:textId="2EF811BD" w:rsidR="0044187F" w:rsidDel="00632C07" w:rsidRDefault="0044187F">
      <w:pPr>
        <w:pStyle w:val="TableofFigures"/>
        <w:tabs>
          <w:tab w:val="right" w:leader="dot" w:pos="9061"/>
        </w:tabs>
        <w:rPr>
          <w:del w:id="893" w:author="Attila Vizhanyo" w:date="2024-01-04T10:33:00Z"/>
          <w:rFonts w:asciiTheme="minorHAnsi" w:eastAsiaTheme="minorEastAsia" w:hAnsiTheme="minorHAnsi"/>
          <w:noProof/>
          <w:color w:val="auto"/>
          <w:kern w:val="2"/>
          <w:sz w:val="24"/>
          <w:szCs w:val="24"/>
          <w:lang w:val="en-CH" w:eastAsia="en-GB"/>
          <w14:ligatures w14:val="standardContextual"/>
        </w:rPr>
      </w:pPr>
      <w:del w:id="894" w:author="Attila Vizhanyo" w:date="2024-01-04T10:33:00Z">
        <w:r w:rsidRPr="00632C07" w:rsidDel="00632C07">
          <w:rPr>
            <w:rPrChange w:id="895" w:author="Attila Vizhanyo" w:date="2024-01-04T10:33:00Z">
              <w:rPr>
                <w:rStyle w:val="Hyperlink"/>
                <w:noProof/>
              </w:rPr>
            </w:rPrChange>
          </w:rPr>
          <w:delText>Figure 9 Chess board set up by buttons</w:delText>
        </w:r>
        <w:r w:rsidDel="00632C07">
          <w:rPr>
            <w:noProof/>
            <w:webHidden/>
          </w:rPr>
          <w:tab/>
          <w:delText>10</w:delText>
        </w:r>
      </w:del>
    </w:p>
    <w:p w14:paraId="281EB7A1" w14:textId="2A409DA3" w:rsidR="0044187F" w:rsidDel="00632C07" w:rsidRDefault="0044187F">
      <w:pPr>
        <w:pStyle w:val="TableofFigures"/>
        <w:tabs>
          <w:tab w:val="right" w:leader="dot" w:pos="9061"/>
        </w:tabs>
        <w:rPr>
          <w:del w:id="896" w:author="Attila Vizhanyo" w:date="2024-01-04T10:33:00Z"/>
          <w:rFonts w:asciiTheme="minorHAnsi" w:eastAsiaTheme="minorEastAsia" w:hAnsiTheme="minorHAnsi"/>
          <w:noProof/>
          <w:color w:val="auto"/>
          <w:kern w:val="2"/>
          <w:sz w:val="24"/>
          <w:szCs w:val="24"/>
          <w:lang w:val="en-CH" w:eastAsia="en-GB"/>
          <w14:ligatures w14:val="standardContextual"/>
        </w:rPr>
      </w:pPr>
      <w:del w:id="897" w:author="Attila Vizhanyo" w:date="2024-01-04T10:33:00Z">
        <w:r w:rsidRPr="00632C07" w:rsidDel="00632C07">
          <w:rPr>
            <w:rPrChange w:id="898" w:author="Attila Vizhanyo" w:date="2024-01-04T10:33:00Z">
              <w:rPr>
                <w:rStyle w:val="Hyperlink"/>
                <w:noProof/>
                <w:lang w:val="en-US"/>
              </w:rPr>
            </w:rPrChange>
          </w:rPr>
          <w:delText>Figure 10 Color Chess starting position</w:delText>
        </w:r>
        <w:r w:rsidDel="00632C07">
          <w:rPr>
            <w:noProof/>
            <w:webHidden/>
          </w:rPr>
          <w:tab/>
          <w:delText>12</w:delText>
        </w:r>
      </w:del>
    </w:p>
    <w:p w14:paraId="3D77685D" w14:textId="3FC96BD8" w:rsidR="0044187F" w:rsidDel="00632C07" w:rsidRDefault="0044187F">
      <w:pPr>
        <w:pStyle w:val="TableofFigures"/>
        <w:tabs>
          <w:tab w:val="right" w:leader="dot" w:pos="9061"/>
        </w:tabs>
        <w:rPr>
          <w:del w:id="899" w:author="Attila Vizhanyo" w:date="2024-01-04T10:33:00Z"/>
          <w:rFonts w:asciiTheme="minorHAnsi" w:eastAsiaTheme="minorEastAsia" w:hAnsiTheme="minorHAnsi"/>
          <w:noProof/>
          <w:color w:val="auto"/>
          <w:kern w:val="2"/>
          <w:sz w:val="24"/>
          <w:szCs w:val="24"/>
          <w:lang w:val="en-CH" w:eastAsia="en-GB"/>
          <w14:ligatures w14:val="standardContextual"/>
        </w:rPr>
      </w:pPr>
      <w:del w:id="900" w:author="Attila Vizhanyo" w:date="2024-01-04T10:33:00Z">
        <w:r w:rsidRPr="00632C07" w:rsidDel="00632C07">
          <w:rPr>
            <w:rPrChange w:id="901" w:author="Attila Vizhanyo" w:date="2024-01-04T10:33:00Z">
              <w:rPr>
                <w:rStyle w:val="Hyperlink"/>
                <w:noProof/>
                <w:lang w:val="en-US"/>
              </w:rPr>
            </w:rPrChange>
          </w:rPr>
          <w:delText>Figure 11 Color Chess piece capture</w:delText>
        </w:r>
        <w:r w:rsidDel="00632C07">
          <w:rPr>
            <w:noProof/>
            <w:webHidden/>
          </w:rPr>
          <w:tab/>
          <w:delText>12</w:delText>
        </w:r>
      </w:del>
    </w:p>
    <w:p w14:paraId="28EB9F90" w14:textId="6625ABBA" w:rsidR="0044187F" w:rsidDel="00632C07" w:rsidRDefault="0044187F">
      <w:pPr>
        <w:pStyle w:val="TableofFigures"/>
        <w:tabs>
          <w:tab w:val="right" w:leader="dot" w:pos="9061"/>
        </w:tabs>
        <w:rPr>
          <w:del w:id="902" w:author="Attila Vizhanyo" w:date="2024-01-04T10:33:00Z"/>
          <w:rFonts w:asciiTheme="minorHAnsi" w:eastAsiaTheme="minorEastAsia" w:hAnsiTheme="minorHAnsi"/>
          <w:noProof/>
          <w:color w:val="auto"/>
          <w:kern w:val="2"/>
          <w:sz w:val="24"/>
          <w:szCs w:val="24"/>
          <w:lang w:val="en-CH" w:eastAsia="en-GB"/>
          <w14:ligatures w14:val="standardContextual"/>
        </w:rPr>
      </w:pPr>
      <w:del w:id="903" w:author="Attila Vizhanyo" w:date="2024-01-04T10:33:00Z">
        <w:r w:rsidRPr="00632C07" w:rsidDel="00632C07">
          <w:rPr>
            <w:rPrChange w:id="904" w:author="Attila Vizhanyo" w:date="2024-01-04T10:33:00Z">
              <w:rPr>
                <w:rStyle w:val="Hyperlink"/>
                <w:noProof/>
                <w:lang w:val="en-US"/>
              </w:rPr>
            </w:rPrChange>
          </w:rPr>
          <w:delText>Figure 13 Chaotic Chess</w:delText>
        </w:r>
        <w:r w:rsidDel="00632C07">
          <w:rPr>
            <w:noProof/>
            <w:webHidden/>
          </w:rPr>
          <w:tab/>
          <w:delText>14</w:delText>
        </w:r>
      </w:del>
    </w:p>
    <w:p w14:paraId="725520BD" w14:textId="4D982C47" w:rsidR="0044187F" w:rsidDel="00632C07" w:rsidRDefault="0044187F">
      <w:pPr>
        <w:pStyle w:val="TableofFigures"/>
        <w:tabs>
          <w:tab w:val="right" w:leader="dot" w:pos="9061"/>
        </w:tabs>
        <w:rPr>
          <w:del w:id="905" w:author="Attila Vizhanyo" w:date="2024-01-04T10:33:00Z"/>
          <w:rFonts w:asciiTheme="minorHAnsi" w:eastAsiaTheme="minorEastAsia" w:hAnsiTheme="minorHAnsi"/>
          <w:noProof/>
          <w:color w:val="auto"/>
          <w:kern w:val="2"/>
          <w:sz w:val="24"/>
          <w:szCs w:val="24"/>
          <w:lang w:val="en-CH" w:eastAsia="en-GB"/>
          <w14:ligatures w14:val="standardContextual"/>
        </w:rPr>
      </w:pPr>
      <w:del w:id="906" w:author="Attila Vizhanyo" w:date="2024-01-04T10:33:00Z">
        <w:r w:rsidRPr="00632C07" w:rsidDel="00632C07">
          <w:rPr>
            <w:rPrChange w:id="907" w:author="Attila Vizhanyo" w:date="2024-01-04T10:33:00Z">
              <w:rPr>
                <w:rStyle w:val="Hyperlink"/>
                <w:noProof/>
                <w:lang w:val="en-US"/>
              </w:rPr>
            </w:rPrChange>
          </w:rPr>
          <w:delText>Figure 14 Use case Barrier</w:delText>
        </w:r>
        <w:r w:rsidDel="00632C07">
          <w:rPr>
            <w:noProof/>
            <w:webHidden/>
          </w:rPr>
          <w:tab/>
          <w:delText>15</w:delText>
        </w:r>
      </w:del>
    </w:p>
    <w:p w14:paraId="46D5F329" w14:textId="4162EA1C" w:rsidR="0044187F" w:rsidDel="00632C07" w:rsidRDefault="0044187F">
      <w:pPr>
        <w:pStyle w:val="TableofFigures"/>
        <w:tabs>
          <w:tab w:val="right" w:leader="dot" w:pos="9061"/>
        </w:tabs>
        <w:rPr>
          <w:del w:id="908" w:author="Attila Vizhanyo" w:date="2024-01-04T10:33:00Z"/>
          <w:rFonts w:asciiTheme="minorHAnsi" w:eastAsiaTheme="minorEastAsia" w:hAnsiTheme="minorHAnsi"/>
          <w:noProof/>
          <w:color w:val="auto"/>
          <w:kern w:val="2"/>
          <w:sz w:val="24"/>
          <w:szCs w:val="24"/>
          <w:lang w:val="en-CH" w:eastAsia="en-GB"/>
          <w14:ligatures w14:val="standardContextual"/>
        </w:rPr>
      </w:pPr>
      <w:del w:id="909" w:author="Attila Vizhanyo" w:date="2024-01-04T10:33:00Z">
        <w:r w:rsidRPr="00632C07" w:rsidDel="00632C07">
          <w:rPr>
            <w:rPrChange w:id="910" w:author="Attila Vizhanyo" w:date="2024-01-04T10:33:00Z">
              <w:rPr>
                <w:rStyle w:val="Hyperlink"/>
                <w:noProof/>
                <w:lang w:val="en-US"/>
              </w:rPr>
            </w:rPrChange>
          </w:rPr>
          <w:delText>Figure 16 Use case Shield</w:delText>
        </w:r>
        <w:r w:rsidDel="00632C07">
          <w:rPr>
            <w:noProof/>
            <w:webHidden/>
          </w:rPr>
          <w:tab/>
          <w:delText>15</w:delText>
        </w:r>
      </w:del>
    </w:p>
    <w:p w14:paraId="18DE5984" w14:textId="33809AED" w:rsidR="0044187F" w:rsidDel="00632C07" w:rsidRDefault="0044187F">
      <w:pPr>
        <w:pStyle w:val="TableofFigures"/>
        <w:tabs>
          <w:tab w:val="right" w:leader="dot" w:pos="9061"/>
        </w:tabs>
        <w:rPr>
          <w:del w:id="911" w:author="Attila Vizhanyo" w:date="2024-01-04T10:33:00Z"/>
          <w:rFonts w:asciiTheme="minorHAnsi" w:eastAsiaTheme="minorEastAsia" w:hAnsiTheme="minorHAnsi"/>
          <w:noProof/>
          <w:color w:val="auto"/>
          <w:kern w:val="2"/>
          <w:sz w:val="24"/>
          <w:szCs w:val="24"/>
          <w:lang w:val="en-CH" w:eastAsia="en-GB"/>
          <w14:ligatures w14:val="standardContextual"/>
        </w:rPr>
      </w:pPr>
      <w:del w:id="912" w:author="Attila Vizhanyo" w:date="2024-01-04T10:33:00Z">
        <w:r w:rsidRPr="00632C07" w:rsidDel="00632C07">
          <w:rPr>
            <w:rPrChange w:id="913" w:author="Attila Vizhanyo" w:date="2024-01-04T10:33:00Z">
              <w:rPr>
                <w:rStyle w:val="Hyperlink"/>
                <w:noProof/>
                <w:lang w:val="en-US"/>
              </w:rPr>
            </w:rPrChange>
          </w:rPr>
          <w:delText>Figure 18 Use case Coin</w:delText>
        </w:r>
        <w:r w:rsidDel="00632C07">
          <w:rPr>
            <w:noProof/>
            <w:webHidden/>
          </w:rPr>
          <w:tab/>
          <w:delText>16</w:delText>
        </w:r>
      </w:del>
    </w:p>
    <w:p w14:paraId="251CECD4" w14:textId="48511246" w:rsidR="0044187F" w:rsidDel="00632C07" w:rsidRDefault="0044187F">
      <w:pPr>
        <w:pStyle w:val="TableofFigures"/>
        <w:tabs>
          <w:tab w:val="right" w:leader="dot" w:pos="9061"/>
        </w:tabs>
        <w:rPr>
          <w:del w:id="914" w:author="Attila Vizhanyo" w:date="2024-01-04T10:33:00Z"/>
          <w:rFonts w:asciiTheme="minorHAnsi" w:eastAsiaTheme="minorEastAsia" w:hAnsiTheme="minorHAnsi"/>
          <w:noProof/>
          <w:color w:val="auto"/>
          <w:kern w:val="2"/>
          <w:sz w:val="24"/>
          <w:szCs w:val="24"/>
          <w:lang w:val="en-CH" w:eastAsia="en-GB"/>
          <w14:ligatures w14:val="standardContextual"/>
        </w:rPr>
      </w:pPr>
      <w:del w:id="915" w:author="Attila Vizhanyo" w:date="2024-01-04T10:33:00Z">
        <w:r w:rsidRPr="00632C07" w:rsidDel="00632C07">
          <w:rPr>
            <w:rPrChange w:id="916" w:author="Attila Vizhanyo" w:date="2024-01-04T10:33:00Z">
              <w:rPr>
                <w:rStyle w:val="Hyperlink"/>
                <w:noProof/>
                <w:lang w:val="en-US"/>
              </w:rPr>
            </w:rPrChange>
          </w:rPr>
          <w:delText>Figure 20 Use case Bomb</w:delText>
        </w:r>
        <w:r w:rsidDel="00632C07">
          <w:rPr>
            <w:noProof/>
            <w:webHidden/>
          </w:rPr>
          <w:tab/>
          <w:delText>16</w:delText>
        </w:r>
      </w:del>
    </w:p>
    <w:p w14:paraId="53C1CB98" w14:textId="61B64C9E" w:rsidR="009A2ACE" w:rsidRPr="00C03B2B" w:rsidRDefault="00604FD4" w:rsidP="009A2ACE">
      <w:pPr>
        <w:rPr>
          <w:rFonts w:cs="Arial"/>
          <w:color w:val="444444"/>
          <w:sz w:val="19"/>
          <w:szCs w:val="19"/>
          <w:lang w:val="en-US"/>
        </w:rPr>
      </w:pPr>
      <w:r w:rsidRPr="00C03B2B">
        <w:rPr>
          <w:rFonts w:cs="Arial"/>
          <w:color w:val="444444"/>
          <w:sz w:val="19"/>
          <w:szCs w:val="19"/>
          <w:lang w:val="en-US"/>
        </w:rPr>
        <w:fldChar w:fldCharType="end"/>
      </w:r>
      <w:r w:rsidR="009A2ACE" w:rsidRPr="00C03B2B">
        <w:rPr>
          <w:rFonts w:cs="Arial"/>
          <w:color w:val="444444"/>
          <w:sz w:val="19"/>
          <w:szCs w:val="19"/>
          <w:lang w:val="en-US"/>
        </w:rPr>
        <w:br w:type="page"/>
      </w:r>
    </w:p>
    <w:p w14:paraId="4CAC74F6" w14:textId="77777777" w:rsidR="009A2ACE" w:rsidRPr="00C03B2B" w:rsidRDefault="00094606" w:rsidP="007B33AF">
      <w:pPr>
        <w:pStyle w:val="Heading1"/>
        <w:numPr>
          <w:ilvl w:val="0"/>
          <w:numId w:val="0"/>
        </w:numPr>
        <w:ind w:left="432" w:hanging="432"/>
        <w:rPr>
          <w:lang w:val="en-US"/>
        </w:rPr>
      </w:pPr>
      <w:bookmarkStart w:id="917" w:name="_Toc155256863"/>
      <w:r w:rsidRPr="00C03B2B">
        <w:rPr>
          <w:lang w:val="en-US"/>
        </w:rPr>
        <w:lastRenderedPageBreak/>
        <w:t>Appendix</w:t>
      </w:r>
      <w:bookmarkEnd w:id="917"/>
    </w:p>
    <w:p w14:paraId="0F0FED0B" w14:textId="77777777" w:rsidR="009A2ACE" w:rsidRPr="00C03B2B" w:rsidRDefault="00094606" w:rsidP="007B33AF">
      <w:pPr>
        <w:pStyle w:val="Heading2"/>
        <w:numPr>
          <w:ilvl w:val="1"/>
          <w:numId w:val="1"/>
        </w:numPr>
        <w:rPr>
          <w:lang w:val="en-US"/>
        </w:rPr>
      </w:pPr>
      <w:bookmarkStart w:id="918" w:name="_Toc155256864"/>
      <w:r w:rsidRPr="00C03B2B">
        <w:rPr>
          <w:lang w:val="en-US"/>
        </w:rPr>
        <w:t>Appendix</w:t>
      </w:r>
      <w:r w:rsidR="009A2ACE" w:rsidRPr="00C03B2B">
        <w:rPr>
          <w:lang w:val="en-US"/>
        </w:rPr>
        <w:t xml:space="preserve"> 1</w:t>
      </w:r>
      <w:bookmarkEnd w:id="918"/>
    </w:p>
    <w:p w14:paraId="71057325" w14:textId="56B737AD" w:rsidR="00604FD4" w:rsidRPr="00C03B2B" w:rsidRDefault="00C07A2B" w:rsidP="00604FD4">
      <w:pPr>
        <w:rPr>
          <w:lang w:val="en-US"/>
        </w:rPr>
      </w:pPr>
      <w:r w:rsidRPr="00C03B2B">
        <w:rPr>
          <w:noProof/>
          <w:lang w:val="en-US" w:eastAsia="de-CH"/>
        </w:rPr>
        <w:tab/>
      </w:r>
      <w:r w:rsidR="00604FD4" w:rsidRPr="00C03B2B">
        <w:rPr>
          <w:noProof/>
          <w:lang w:val="en-US" w:eastAsia="de-CH"/>
        </w:rPr>
        <w:drawing>
          <wp:inline distT="0" distB="0" distL="0" distR="0" wp14:anchorId="4885C3CB" wp14:editId="36792D52">
            <wp:extent cx="5912641" cy="3597044"/>
            <wp:effectExtent l="0" t="0" r="571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ang 1.gif"/>
                    <pic:cNvPicPr/>
                  </pic:nvPicPr>
                  <pic:blipFill>
                    <a:blip r:embed="rId45">
                      <a:extLst>
                        <a:ext uri="{28A0092B-C50C-407E-A947-70E740481C1C}">
                          <a14:useLocalDpi xmlns:a14="http://schemas.microsoft.com/office/drawing/2010/main" val="0"/>
                        </a:ext>
                      </a:extLst>
                    </a:blip>
                    <a:stretch>
                      <a:fillRect/>
                    </a:stretch>
                  </pic:blipFill>
                  <pic:spPr>
                    <a:xfrm>
                      <a:off x="0" y="0"/>
                      <a:ext cx="5942321" cy="3615100"/>
                    </a:xfrm>
                    <a:prstGeom prst="rect">
                      <a:avLst/>
                    </a:prstGeom>
                  </pic:spPr>
                </pic:pic>
              </a:graphicData>
            </a:graphic>
          </wp:inline>
        </w:drawing>
      </w:r>
    </w:p>
    <w:p w14:paraId="791F3C76" w14:textId="77777777" w:rsidR="00604FD4" w:rsidRPr="00C03B2B" w:rsidRDefault="00604FD4" w:rsidP="00604FD4">
      <w:pPr>
        <w:rPr>
          <w:lang w:val="en-US"/>
        </w:rPr>
      </w:pPr>
    </w:p>
    <w:p w14:paraId="3E5F7BF8" w14:textId="77777777" w:rsidR="008E048D" w:rsidRPr="00C03B2B" w:rsidRDefault="008E048D" w:rsidP="008E048D">
      <w:pPr>
        <w:pStyle w:val="Heading2"/>
        <w:numPr>
          <w:ilvl w:val="0"/>
          <w:numId w:val="0"/>
        </w:numPr>
        <w:rPr>
          <w:lang w:val="en-US"/>
        </w:rPr>
      </w:pPr>
      <w:r w:rsidRPr="00C03B2B">
        <w:rPr>
          <w:lang w:val="en-US"/>
        </w:rPr>
        <w:br w:type="page"/>
      </w:r>
    </w:p>
    <w:p w14:paraId="7023B1BB" w14:textId="77777777" w:rsidR="009A2ACE" w:rsidRPr="00C03B2B" w:rsidRDefault="00094606" w:rsidP="008E048D">
      <w:pPr>
        <w:pStyle w:val="Heading2"/>
        <w:numPr>
          <w:ilvl w:val="1"/>
          <w:numId w:val="1"/>
        </w:numPr>
        <w:rPr>
          <w:lang w:val="en-US"/>
        </w:rPr>
      </w:pPr>
      <w:bookmarkStart w:id="919" w:name="_Toc155256865"/>
      <w:r w:rsidRPr="00C03B2B">
        <w:rPr>
          <w:lang w:val="en-US"/>
        </w:rPr>
        <w:lastRenderedPageBreak/>
        <w:t xml:space="preserve">Appendix </w:t>
      </w:r>
      <w:r w:rsidR="009A2ACE" w:rsidRPr="00C03B2B">
        <w:rPr>
          <w:lang w:val="en-US"/>
        </w:rPr>
        <w:t>2</w:t>
      </w:r>
      <w:bookmarkEnd w:id="919"/>
    </w:p>
    <w:p w14:paraId="24664E91" w14:textId="77777777" w:rsidR="00604FD4" w:rsidRPr="00C03B2B" w:rsidRDefault="00604FD4" w:rsidP="00604FD4">
      <w:pPr>
        <w:rPr>
          <w:lang w:val="en-US"/>
        </w:rPr>
      </w:pPr>
      <w:r w:rsidRPr="00C03B2B">
        <w:rPr>
          <w:noProof/>
          <w:lang w:val="en-US" w:eastAsia="de-CH"/>
        </w:rPr>
        <w:drawing>
          <wp:inline distT="0" distB="0" distL="0" distR="0" wp14:anchorId="16C5A4C5" wp14:editId="374EC83F">
            <wp:extent cx="5760085" cy="3212465"/>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ang 2.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12465"/>
                    </a:xfrm>
                    <a:prstGeom prst="rect">
                      <a:avLst/>
                    </a:prstGeom>
                  </pic:spPr>
                </pic:pic>
              </a:graphicData>
            </a:graphic>
          </wp:inline>
        </w:drawing>
      </w:r>
    </w:p>
    <w:p w14:paraId="03E0DF6E" w14:textId="77777777" w:rsidR="00604FD4" w:rsidRPr="00C03B2B" w:rsidRDefault="00604FD4" w:rsidP="00604FD4">
      <w:pPr>
        <w:rPr>
          <w:lang w:val="en-US"/>
        </w:rPr>
      </w:pPr>
    </w:p>
    <w:p w14:paraId="64E82EC3" w14:textId="77777777" w:rsidR="00C15E3B" w:rsidRPr="00C03B2B" w:rsidRDefault="00C15E3B">
      <w:pPr>
        <w:spacing w:after="0" w:line="240" w:lineRule="auto"/>
        <w:jc w:val="left"/>
        <w:rPr>
          <w:rFonts w:ascii="Calibri" w:eastAsiaTheme="majorEastAsia" w:hAnsi="Calibri" w:cstheme="majorBidi"/>
          <w:b/>
          <w:color w:val="2E74B5" w:themeColor="accent1" w:themeShade="BF"/>
          <w:sz w:val="26"/>
          <w:szCs w:val="26"/>
          <w:lang w:val="en-US"/>
        </w:rPr>
      </w:pPr>
      <w:r w:rsidRPr="00C03B2B">
        <w:rPr>
          <w:lang w:val="en-US"/>
        </w:rPr>
        <w:br w:type="page"/>
      </w:r>
    </w:p>
    <w:p w14:paraId="3A56EAB2" w14:textId="77777777" w:rsidR="009A2ACE" w:rsidRPr="00C03B2B" w:rsidRDefault="00094606" w:rsidP="00094606">
      <w:pPr>
        <w:pStyle w:val="Heading2"/>
        <w:numPr>
          <w:ilvl w:val="1"/>
          <w:numId w:val="1"/>
        </w:numPr>
        <w:rPr>
          <w:lang w:val="en-US"/>
        </w:rPr>
      </w:pPr>
      <w:bookmarkStart w:id="920" w:name="_Toc155256866"/>
      <w:r w:rsidRPr="00C03B2B">
        <w:rPr>
          <w:lang w:val="en-US"/>
        </w:rPr>
        <w:lastRenderedPageBreak/>
        <w:t>Declaration of Authenticity</w:t>
      </w:r>
      <w:bookmarkEnd w:id="920"/>
    </w:p>
    <w:p w14:paraId="3376922C" w14:textId="77777777" w:rsidR="00C15E3B" w:rsidRPr="00C03B2B" w:rsidRDefault="00C15E3B" w:rsidP="00C15E3B">
      <w:pPr>
        <w:rPr>
          <w:lang w:val="en-US"/>
        </w:rPr>
      </w:pPr>
    </w:p>
    <w:p w14:paraId="66D25DDA" w14:textId="77777777" w:rsidR="00C15E3B" w:rsidRPr="00C03B2B" w:rsidRDefault="00094606" w:rsidP="00094606">
      <w:pPr>
        <w:rPr>
          <w:lang w:val="en-US"/>
        </w:rPr>
      </w:pPr>
      <w:r w:rsidRPr="00C03B2B">
        <w:rPr>
          <w:lang w:val="en-US"/>
        </w:rPr>
        <w:t>I hereby declare that the work submitted is my own and that all passages and ideas that are not mine have been fully and properly acknowledged.</w:t>
      </w:r>
      <w:r w:rsidRPr="00C03B2B">
        <w:rPr>
          <w:lang w:val="en-US"/>
        </w:rPr>
        <w:cr/>
      </w:r>
    </w:p>
    <w:p w14:paraId="2F67530E" w14:textId="77777777" w:rsidR="00C15E3B" w:rsidRPr="00C03B2B" w:rsidRDefault="00C15E3B" w:rsidP="00C15E3B">
      <w:pPr>
        <w:tabs>
          <w:tab w:val="left" w:pos="8963"/>
        </w:tabs>
        <w:rPr>
          <w:rFonts w:cs="Arial"/>
          <w:lang w:val="en-US"/>
        </w:rPr>
      </w:pPr>
      <w:r w:rsidRPr="00C03B2B">
        <w:rPr>
          <w:rFonts w:cs="Arial"/>
          <w:noProof/>
          <w:sz w:val="20"/>
          <w:szCs w:val="20"/>
          <w:lang w:val="en-US" w:eastAsia="de-CH"/>
        </w:rPr>
        <w:drawing>
          <wp:anchor distT="0" distB="0" distL="114300" distR="114300" simplePos="0" relativeHeight="251663360" behindDoc="1" locked="0" layoutInCell="1" allowOverlap="1" wp14:anchorId="6464F8F1" wp14:editId="10AF3083">
            <wp:simplePos x="0" y="0"/>
            <wp:positionH relativeFrom="column">
              <wp:posOffset>2137068</wp:posOffset>
            </wp:positionH>
            <wp:positionV relativeFrom="paragraph">
              <wp:posOffset>167640</wp:posOffset>
            </wp:positionV>
            <wp:extent cx="2893060" cy="1027430"/>
            <wp:effectExtent l="0" t="0" r="0" b="0"/>
            <wp:wrapTight wrapText="bothSides">
              <wp:wrapPolygon edited="0">
                <wp:start x="12943" y="400"/>
                <wp:lineTo x="2845" y="1201"/>
                <wp:lineTo x="0" y="2803"/>
                <wp:lineTo x="0" y="8811"/>
                <wp:lineTo x="5263" y="14017"/>
                <wp:lineTo x="6400" y="14017"/>
                <wp:lineTo x="4836" y="15619"/>
                <wp:lineTo x="3982" y="17622"/>
                <wp:lineTo x="4125" y="20826"/>
                <wp:lineTo x="4836" y="20826"/>
                <wp:lineTo x="4978" y="20025"/>
                <wp:lineTo x="7254" y="14017"/>
                <wp:lineTo x="19628" y="10813"/>
                <wp:lineTo x="19912" y="8010"/>
                <wp:lineTo x="13939" y="7609"/>
                <wp:lineTo x="14223" y="400"/>
                <wp:lineTo x="12943" y="400"/>
              </wp:wrapPolygon>
            </wp:wrapTight>
            <wp:docPr id="2" name="Grafik 2" descr="http://www.spueredeineenergie.de/Unterschri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pueredeineenergie.de/Unterschrift.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3060" cy="102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A1847" w14:textId="24B087E9" w:rsidR="00C15E3B" w:rsidRPr="00C03B2B" w:rsidRDefault="00C15E3B" w:rsidP="00094606">
      <w:pPr>
        <w:rPr>
          <w:lang w:val="en-US"/>
        </w:rPr>
      </w:pPr>
      <w:r w:rsidRPr="00C03B2B">
        <w:rPr>
          <w:lang w:val="en-US"/>
        </w:rPr>
        <w:t>Mels, 6.1.</w:t>
      </w:r>
      <w:r w:rsidR="008666AE" w:rsidRPr="00C03B2B">
        <w:rPr>
          <w:lang w:val="en-US"/>
        </w:rPr>
        <w:t>202</w:t>
      </w:r>
      <w:r w:rsidR="002A71A0">
        <w:rPr>
          <w:lang w:val="en-US"/>
        </w:rPr>
        <w:t>1</w:t>
      </w:r>
    </w:p>
    <w:p w14:paraId="14B22D9E" w14:textId="77777777" w:rsidR="00C15E3B" w:rsidRPr="00C03B2B" w:rsidRDefault="00C15E3B" w:rsidP="00C15E3B">
      <w:pPr>
        <w:rPr>
          <w:rFonts w:cs="Arial"/>
          <w:color w:val="444444"/>
          <w:sz w:val="19"/>
          <w:szCs w:val="19"/>
          <w:lang w:val="en-US"/>
        </w:rPr>
      </w:pPr>
    </w:p>
    <w:p w14:paraId="128CC75D" w14:textId="77777777" w:rsidR="00C15E3B" w:rsidRPr="00C03B2B" w:rsidRDefault="00C15E3B" w:rsidP="00C15E3B">
      <w:pPr>
        <w:rPr>
          <w:rFonts w:cs="Arial"/>
          <w:color w:val="444444"/>
          <w:sz w:val="19"/>
          <w:szCs w:val="19"/>
          <w:lang w:val="en-US"/>
        </w:rPr>
      </w:pPr>
    </w:p>
    <w:p w14:paraId="3DC900C5" w14:textId="77777777" w:rsidR="00C15E3B" w:rsidRPr="00C03B2B" w:rsidRDefault="00C15E3B" w:rsidP="00C15E3B">
      <w:pPr>
        <w:rPr>
          <w:rFonts w:cs="Arial"/>
          <w:color w:val="444444"/>
          <w:sz w:val="19"/>
          <w:szCs w:val="19"/>
          <w:lang w:val="en-US"/>
        </w:rPr>
      </w:pPr>
    </w:p>
    <w:p w14:paraId="632F5211" w14:textId="77777777" w:rsidR="00C15E3B" w:rsidRPr="00C03B2B" w:rsidRDefault="00C15E3B" w:rsidP="00C15E3B">
      <w:pPr>
        <w:rPr>
          <w:lang w:val="en-US"/>
        </w:rPr>
      </w:pPr>
    </w:p>
    <w:p w14:paraId="296C417A" w14:textId="77777777" w:rsidR="00944E56" w:rsidRPr="00C03B2B" w:rsidRDefault="00944E56" w:rsidP="009A2ACE">
      <w:pPr>
        <w:jc w:val="left"/>
        <w:rPr>
          <w:rFonts w:asciiTheme="minorHAnsi" w:hAnsiTheme="minorHAnsi" w:cstheme="minorHAnsi"/>
          <w:sz w:val="32"/>
          <w:szCs w:val="32"/>
          <w:lang w:val="en-US"/>
        </w:rPr>
      </w:pPr>
    </w:p>
    <w:p w14:paraId="39189CFE" w14:textId="77777777" w:rsidR="007A3C45" w:rsidRPr="00C03B2B" w:rsidRDefault="007A3C45" w:rsidP="003F4F21">
      <w:pPr>
        <w:ind w:left="5670"/>
        <w:jc w:val="left"/>
        <w:rPr>
          <w:lang w:val="en-US"/>
        </w:rPr>
      </w:pPr>
    </w:p>
    <w:sectPr w:rsidR="007A3C45" w:rsidRPr="00C03B2B" w:rsidSect="007E568A">
      <w:headerReference w:type="default" r:id="rId48"/>
      <w:pgSz w:w="11906" w:h="16838"/>
      <w:pgMar w:top="1418" w:right="1134" w:bottom="1134" w:left="1701"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F1158" w14:textId="77777777" w:rsidR="007E568A" w:rsidRDefault="007E568A" w:rsidP="003F4F21">
      <w:pPr>
        <w:spacing w:after="0" w:line="240" w:lineRule="auto"/>
      </w:pPr>
      <w:r>
        <w:separator/>
      </w:r>
    </w:p>
  </w:endnote>
  <w:endnote w:type="continuationSeparator" w:id="0">
    <w:p w14:paraId="11042E99" w14:textId="77777777" w:rsidR="007E568A" w:rsidRDefault="007E568A" w:rsidP="003F4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quo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22239" w14:textId="77777777" w:rsidR="007E568A" w:rsidRDefault="007E568A" w:rsidP="003F4F21">
      <w:pPr>
        <w:spacing w:after="0" w:line="240" w:lineRule="auto"/>
      </w:pPr>
      <w:r>
        <w:separator/>
      </w:r>
    </w:p>
  </w:footnote>
  <w:footnote w:type="continuationSeparator" w:id="0">
    <w:p w14:paraId="165A7E90" w14:textId="77777777" w:rsidR="007E568A" w:rsidRDefault="007E568A" w:rsidP="003F4F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988EB" w14:textId="562030B7" w:rsidR="000C36A4" w:rsidRDefault="0060023E">
    <w:pPr>
      <w:pStyle w:val="Header"/>
    </w:pPr>
    <w:r>
      <w:fldChar w:fldCharType="begin"/>
    </w:r>
    <w:r>
      <w:instrText xml:space="preserve"> STYLEREF  "Überschrift 1"  \* MERGEFORMAT </w:instrText>
    </w:r>
    <w:r>
      <w:fldChar w:fldCharType="separate"/>
    </w:r>
    <w:r w:rsidR="002E05BD">
      <w:rPr>
        <w:b/>
        <w:bCs/>
        <w:noProof/>
        <w:lang w:val="en-GB"/>
      </w:rPr>
      <w:t>Error! Use the Home tab to apply Überschrift 1 to the text that you want to appear here.</w:t>
    </w:r>
    <w:r>
      <w:rPr>
        <w:noProof/>
      </w:rPr>
      <w:fldChar w:fldCharType="end"/>
    </w:r>
    <w:r w:rsidR="000C36A4">
      <w:tab/>
    </w:r>
    <w:r w:rsidR="000C36A4">
      <w:tab/>
    </w:r>
    <w:r w:rsidR="000C36A4">
      <w:fldChar w:fldCharType="begin"/>
    </w:r>
    <w:r w:rsidR="000C36A4">
      <w:instrText>PAGE   \* MERGEFORMAT</w:instrText>
    </w:r>
    <w:r w:rsidR="000C36A4">
      <w:fldChar w:fldCharType="separate"/>
    </w:r>
    <w:r w:rsidR="009B1D29" w:rsidRPr="009B1D29">
      <w:rPr>
        <w:noProof/>
        <w:lang w:val="de-DE"/>
      </w:rPr>
      <w:t>III</w:t>
    </w:r>
    <w:r w:rsidR="000C36A4">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D8E74" w14:textId="29CD8317" w:rsidR="000C36A4" w:rsidRDefault="0060023E">
    <w:pPr>
      <w:pStyle w:val="Header"/>
    </w:pPr>
    <w:r>
      <w:fldChar w:fldCharType="begin"/>
    </w:r>
    <w:r>
      <w:instrText xml:space="preserve"> STYLEREF  "Überschrift 1"  \* MERGEFORMAT </w:instrText>
    </w:r>
    <w:r>
      <w:fldChar w:fldCharType="separate"/>
    </w:r>
    <w:r w:rsidR="002E05BD">
      <w:rPr>
        <w:b/>
        <w:bCs/>
        <w:noProof/>
        <w:lang w:val="en-GB"/>
      </w:rPr>
      <w:t>Error! Use the Home tab to apply Überschrift 1 to the text that you want to appear here.</w:t>
    </w:r>
    <w:r>
      <w:rPr>
        <w:noProof/>
      </w:rPr>
      <w:fldChar w:fldCharType="end"/>
    </w:r>
    <w:r w:rsidR="000C36A4">
      <w:tab/>
    </w:r>
    <w:r w:rsidR="000C36A4">
      <w:tab/>
    </w:r>
    <w:r w:rsidR="000C36A4">
      <w:fldChar w:fldCharType="begin"/>
    </w:r>
    <w:r w:rsidR="000C36A4">
      <w:instrText>PAGE   \* MERGEFORMAT</w:instrText>
    </w:r>
    <w:r w:rsidR="000C36A4">
      <w:fldChar w:fldCharType="separate"/>
    </w:r>
    <w:r w:rsidR="009B1D29" w:rsidRPr="009B1D29">
      <w:rPr>
        <w:noProof/>
        <w:lang w:val="de-DE"/>
      </w:rPr>
      <w:t>5</w:t>
    </w:r>
    <w:r w:rsidR="000C36A4">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EABD9" w14:textId="45F6FE2E" w:rsidR="000C36A4" w:rsidRPr="00ED79A7" w:rsidRDefault="000C36A4">
    <w:pPr>
      <w:pStyle w:val="Header"/>
      <w:rPr>
        <w:sz w:val="20"/>
        <w:szCs w:val="20"/>
      </w:rPr>
    </w:pPr>
    <w:r w:rsidRPr="00ED79A7">
      <w:rPr>
        <w:sz w:val="20"/>
        <w:szCs w:val="20"/>
      </w:rPr>
      <w:fldChar w:fldCharType="begin"/>
    </w:r>
    <w:r w:rsidRPr="00ED79A7">
      <w:rPr>
        <w:sz w:val="20"/>
        <w:szCs w:val="20"/>
      </w:rPr>
      <w:instrText xml:space="preserve"> STYLEREF  "Überschrift 1"  \* MERGEFORMAT </w:instrText>
    </w:r>
    <w:r w:rsidRPr="00ED79A7">
      <w:rPr>
        <w:sz w:val="20"/>
        <w:szCs w:val="20"/>
      </w:rPr>
      <w:fldChar w:fldCharType="separate"/>
    </w:r>
    <w:r w:rsidR="002E05BD">
      <w:rPr>
        <w:b/>
        <w:bCs/>
        <w:noProof/>
        <w:sz w:val="20"/>
        <w:szCs w:val="20"/>
        <w:lang w:val="en-GB"/>
      </w:rPr>
      <w:t>Error! Use the Home tab to apply Überschrift 1 to the text that you want to appear here.</w:t>
    </w:r>
    <w:r w:rsidRPr="00ED79A7">
      <w:rPr>
        <w:sz w:val="20"/>
        <w:szCs w:val="20"/>
      </w:rPr>
      <w:fldChar w:fldCharType="end"/>
    </w:r>
    <w:r w:rsidRPr="00ED79A7">
      <w:rPr>
        <w:sz w:val="20"/>
        <w:szCs w:val="20"/>
      </w:rPr>
      <w:tab/>
    </w:r>
    <w:r w:rsidRPr="00ED79A7">
      <w:rPr>
        <w:sz w:val="20"/>
        <w:szCs w:val="20"/>
      </w:rPr>
      <w:tab/>
    </w:r>
    <w:r w:rsidRPr="00ED79A7">
      <w:rPr>
        <w:sz w:val="20"/>
        <w:szCs w:val="20"/>
      </w:rPr>
      <w:fldChar w:fldCharType="begin"/>
    </w:r>
    <w:r w:rsidRPr="00ED79A7">
      <w:rPr>
        <w:sz w:val="20"/>
        <w:szCs w:val="20"/>
      </w:rPr>
      <w:instrText>PAGE   \* MERGEFORMAT</w:instrText>
    </w:r>
    <w:r w:rsidRPr="00ED79A7">
      <w:rPr>
        <w:sz w:val="20"/>
        <w:szCs w:val="20"/>
      </w:rPr>
      <w:fldChar w:fldCharType="separate"/>
    </w:r>
    <w:r w:rsidR="009B1D29" w:rsidRPr="009B1D29">
      <w:rPr>
        <w:noProof/>
        <w:sz w:val="20"/>
        <w:szCs w:val="20"/>
        <w:lang w:val="de-DE"/>
      </w:rPr>
      <w:t>VIII</w:t>
    </w:r>
    <w:r w:rsidRPr="00ED79A7">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D394C"/>
    <w:multiLevelType w:val="multilevel"/>
    <w:tmpl w:val="9FC6FC22"/>
    <w:lvl w:ilvl="0">
      <w:start w:val="1"/>
      <w:numFmt w:val="decimal"/>
      <w:lvlText w:val="%1"/>
      <w:lvlJc w:val="left"/>
      <w:pPr>
        <w:ind w:left="432" w:hanging="432"/>
      </w:pPr>
    </w:lvl>
    <w:lvl w:ilvl="1">
      <w:start w:val="1"/>
      <w:numFmt w:val="upperLetter"/>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122DFE"/>
    <w:multiLevelType w:val="hybridMultilevel"/>
    <w:tmpl w:val="429E2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E1618D1"/>
    <w:multiLevelType w:val="multilevel"/>
    <w:tmpl w:val="9FC6FC22"/>
    <w:lvl w:ilvl="0">
      <w:start w:val="1"/>
      <w:numFmt w:val="decimal"/>
      <w:lvlText w:val="%1"/>
      <w:lvlJc w:val="left"/>
      <w:pPr>
        <w:ind w:left="432" w:hanging="432"/>
      </w:pPr>
    </w:lvl>
    <w:lvl w:ilvl="1">
      <w:start w:val="1"/>
      <w:numFmt w:val="upperLetter"/>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2847EEA"/>
    <w:multiLevelType w:val="hybridMultilevel"/>
    <w:tmpl w:val="2E002C14"/>
    <w:lvl w:ilvl="0" w:tplc="91A279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D644E1"/>
    <w:multiLevelType w:val="hybridMultilevel"/>
    <w:tmpl w:val="36D273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4A12DD"/>
    <w:multiLevelType w:val="hybridMultilevel"/>
    <w:tmpl w:val="E1EE1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184D17"/>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68576BD"/>
    <w:multiLevelType w:val="hybridMultilevel"/>
    <w:tmpl w:val="178A7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23186268">
    <w:abstractNumId w:val="0"/>
  </w:num>
  <w:num w:numId="2" w16cid:durableId="908425342">
    <w:abstractNumId w:val="6"/>
  </w:num>
  <w:num w:numId="3" w16cid:durableId="138152029">
    <w:abstractNumId w:val="2"/>
  </w:num>
  <w:num w:numId="4" w16cid:durableId="852957656">
    <w:abstractNumId w:val="1"/>
  </w:num>
  <w:num w:numId="5" w16cid:durableId="425729177">
    <w:abstractNumId w:val="4"/>
  </w:num>
  <w:num w:numId="6" w16cid:durableId="1962154200">
    <w:abstractNumId w:val="3"/>
  </w:num>
  <w:num w:numId="7" w16cid:durableId="1836145265">
    <w:abstractNumId w:val="5"/>
  </w:num>
  <w:num w:numId="8" w16cid:durableId="94118877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ttila Vizhanyo">
    <w15:presenceInfo w15:providerId="Windows Live" w15:userId="87be6beb4917d8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E56"/>
    <w:rsid w:val="00002675"/>
    <w:rsid w:val="00005D34"/>
    <w:rsid w:val="00014200"/>
    <w:rsid w:val="000176C7"/>
    <w:rsid w:val="00027488"/>
    <w:rsid w:val="000676BE"/>
    <w:rsid w:val="00070213"/>
    <w:rsid w:val="00087AE1"/>
    <w:rsid w:val="00092DDB"/>
    <w:rsid w:val="00094606"/>
    <w:rsid w:val="000A7E84"/>
    <w:rsid w:val="000C36A4"/>
    <w:rsid w:val="00113623"/>
    <w:rsid w:val="00132FA5"/>
    <w:rsid w:val="00162107"/>
    <w:rsid w:val="00171642"/>
    <w:rsid w:val="001E02E0"/>
    <w:rsid w:val="00202812"/>
    <w:rsid w:val="00210E13"/>
    <w:rsid w:val="00226DDC"/>
    <w:rsid w:val="00264B43"/>
    <w:rsid w:val="002A27D1"/>
    <w:rsid w:val="002A71A0"/>
    <w:rsid w:val="002B0766"/>
    <w:rsid w:val="002B3A9C"/>
    <w:rsid w:val="002E05BD"/>
    <w:rsid w:val="002F177B"/>
    <w:rsid w:val="0032091C"/>
    <w:rsid w:val="003336BE"/>
    <w:rsid w:val="003400A2"/>
    <w:rsid w:val="003461B2"/>
    <w:rsid w:val="003604BF"/>
    <w:rsid w:val="00364645"/>
    <w:rsid w:val="00373016"/>
    <w:rsid w:val="00387258"/>
    <w:rsid w:val="00387C0A"/>
    <w:rsid w:val="003947D3"/>
    <w:rsid w:val="00396B5A"/>
    <w:rsid w:val="003A0407"/>
    <w:rsid w:val="003A3FE0"/>
    <w:rsid w:val="003A5247"/>
    <w:rsid w:val="003C2679"/>
    <w:rsid w:val="003E058F"/>
    <w:rsid w:val="003E6AD4"/>
    <w:rsid w:val="003F38E0"/>
    <w:rsid w:val="003F4F21"/>
    <w:rsid w:val="00404A89"/>
    <w:rsid w:val="0044187F"/>
    <w:rsid w:val="0044200F"/>
    <w:rsid w:val="00447AED"/>
    <w:rsid w:val="00451BEC"/>
    <w:rsid w:val="0045686B"/>
    <w:rsid w:val="00494AA4"/>
    <w:rsid w:val="004B1924"/>
    <w:rsid w:val="0051519D"/>
    <w:rsid w:val="0052139D"/>
    <w:rsid w:val="00530B06"/>
    <w:rsid w:val="00547AF8"/>
    <w:rsid w:val="005540F1"/>
    <w:rsid w:val="005661F0"/>
    <w:rsid w:val="00592253"/>
    <w:rsid w:val="00596FD0"/>
    <w:rsid w:val="005B42FC"/>
    <w:rsid w:val="005C6B46"/>
    <w:rsid w:val="005E2103"/>
    <w:rsid w:val="0060023E"/>
    <w:rsid w:val="00604FD4"/>
    <w:rsid w:val="006241CC"/>
    <w:rsid w:val="00630155"/>
    <w:rsid w:val="00632C07"/>
    <w:rsid w:val="0063452C"/>
    <w:rsid w:val="00645CE7"/>
    <w:rsid w:val="006550C4"/>
    <w:rsid w:val="00660DEC"/>
    <w:rsid w:val="00670007"/>
    <w:rsid w:val="00684233"/>
    <w:rsid w:val="006945F0"/>
    <w:rsid w:val="006A1226"/>
    <w:rsid w:val="006E7A5B"/>
    <w:rsid w:val="00710DA0"/>
    <w:rsid w:val="00711C7F"/>
    <w:rsid w:val="00724081"/>
    <w:rsid w:val="00742C1C"/>
    <w:rsid w:val="00745206"/>
    <w:rsid w:val="00745EFD"/>
    <w:rsid w:val="007505CB"/>
    <w:rsid w:val="00755CA8"/>
    <w:rsid w:val="0076015E"/>
    <w:rsid w:val="00762B7D"/>
    <w:rsid w:val="00762BF7"/>
    <w:rsid w:val="00766BF9"/>
    <w:rsid w:val="00774095"/>
    <w:rsid w:val="0078258D"/>
    <w:rsid w:val="007915B0"/>
    <w:rsid w:val="00794074"/>
    <w:rsid w:val="00797D64"/>
    <w:rsid w:val="007A3C45"/>
    <w:rsid w:val="007A71D8"/>
    <w:rsid w:val="007B33AF"/>
    <w:rsid w:val="007C5DED"/>
    <w:rsid w:val="007D3196"/>
    <w:rsid w:val="007E568A"/>
    <w:rsid w:val="0081026D"/>
    <w:rsid w:val="00814712"/>
    <w:rsid w:val="00823ADE"/>
    <w:rsid w:val="00825E5F"/>
    <w:rsid w:val="00835251"/>
    <w:rsid w:val="008422DE"/>
    <w:rsid w:val="008666AE"/>
    <w:rsid w:val="00880813"/>
    <w:rsid w:val="00882A91"/>
    <w:rsid w:val="00895F67"/>
    <w:rsid w:val="008E048D"/>
    <w:rsid w:val="008F0949"/>
    <w:rsid w:val="00906D3E"/>
    <w:rsid w:val="009247CB"/>
    <w:rsid w:val="00944E56"/>
    <w:rsid w:val="00951F0F"/>
    <w:rsid w:val="00961FCA"/>
    <w:rsid w:val="00962EA0"/>
    <w:rsid w:val="0097467F"/>
    <w:rsid w:val="009962FD"/>
    <w:rsid w:val="009A2ACE"/>
    <w:rsid w:val="009B1D29"/>
    <w:rsid w:val="009E1174"/>
    <w:rsid w:val="00A00C18"/>
    <w:rsid w:val="00A64441"/>
    <w:rsid w:val="00A812B4"/>
    <w:rsid w:val="00AA3FFB"/>
    <w:rsid w:val="00B02657"/>
    <w:rsid w:val="00B228D7"/>
    <w:rsid w:val="00B35712"/>
    <w:rsid w:val="00B7600B"/>
    <w:rsid w:val="00BA2E92"/>
    <w:rsid w:val="00BA5015"/>
    <w:rsid w:val="00BB26BF"/>
    <w:rsid w:val="00BB6E1E"/>
    <w:rsid w:val="00BF3D87"/>
    <w:rsid w:val="00C03B2B"/>
    <w:rsid w:val="00C054D7"/>
    <w:rsid w:val="00C07A2B"/>
    <w:rsid w:val="00C11681"/>
    <w:rsid w:val="00C15E3B"/>
    <w:rsid w:val="00C23DA6"/>
    <w:rsid w:val="00C34905"/>
    <w:rsid w:val="00C71F4E"/>
    <w:rsid w:val="00CA152E"/>
    <w:rsid w:val="00D178BB"/>
    <w:rsid w:val="00D339E7"/>
    <w:rsid w:val="00D44486"/>
    <w:rsid w:val="00D4453D"/>
    <w:rsid w:val="00D519D8"/>
    <w:rsid w:val="00D56E0A"/>
    <w:rsid w:val="00D6484B"/>
    <w:rsid w:val="00D67AF2"/>
    <w:rsid w:val="00D67E74"/>
    <w:rsid w:val="00D829B7"/>
    <w:rsid w:val="00DD687E"/>
    <w:rsid w:val="00DF74C5"/>
    <w:rsid w:val="00E00030"/>
    <w:rsid w:val="00E1362A"/>
    <w:rsid w:val="00E21C7D"/>
    <w:rsid w:val="00E30733"/>
    <w:rsid w:val="00E343BC"/>
    <w:rsid w:val="00E65F3C"/>
    <w:rsid w:val="00EA589D"/>
    <w:rsid w:val="00ED40C9"/>
    <w:rsid w:val="00ED79A7"/>
    <w:rsid w:val="00F1046D"/>
    <w:rsid w:val="00F16046"/>
    <w:rsid w:val="00F16D7D"/>
    <w:rsid w:val="00F251F1"/>
    <w:rsid w:val="00F50238"/>
    <w:rsid w:val="00F55F7F"/>
    <w:rsid w:val="00F57EC3"/>
    <w:rsid w:val="00F63D5B"/>
    <w:rsid w:val="00F74A05"/>
    <w:rsid w:val="00F74C84"/>
    <w:rsid w:val="00F84A8C"/>
    <w:rsid w:val="00F85269"/>
    <w:rsid w:val="00F9638F"/>
    <w:rsid w:val="00FA1AAC"/>
    <w:rsid w:val="00FD07EB"/>
    <w:rsid w:val="00FD626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4425C"/>
  <w15:chartTrackingRefBased/>
  <w15:docId w15:val="{918BA37B-3A9A-438A-8DEB-E1BA9A668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F3C"/>
    <w:pPr>
      <w:spacing w:after="120" w:line="288" w:lineRule="auto"/>
      <w:jc w:val="both"/>
    </w:pPr>
    <w:rPr>
      <w:color w:val="0D0D0D" w:themeColor="text1" w:themeTint="F2"/>
    </w:rPr>
  </w:style>
  <w:style w:type="paragraph" w:styleId="Heading1">
    <w:name w:val="heading 1"/>
    <w:basedOn w:val="Normal"/>
    <w:next w:val="Normal"/>
    <w:link w:val="Heading1Char"/>
    <w:uiPriority w:val="9"/>
    <w:qFormat/>
    <w:rsid w:val="00E65F3C"/>
    <w:pPr>
      <w:keepNext/>
      <w:keepLines/>
      <w:numPr>
        <w:numId w:val="2"/>
      </w:numPr>
      <w:spacing w:before="480" w:after="0"/>
      <w:outlineLvl w:val="0"/>
    </w:pPr>
    <w:rPr>
      <w:rFonts w:ascii="Calibri" w:eastAsiaTheme="majorEastAsia" w:hAnsi="Calibri" w:cstheme="majorBidi"/>
      <w:b/>
      <w:color w:val="2E74B5" w:themeColor="accent1" w:themeShade="BF"/>
      <w:sz w:val="28"/>
      <w:szCs w:val="32"/>
    </w:rPr>
  </w:style>
  <w:style w:type="paragraph" w:styleId="Heading2">
    <w:name w:val="heading 2"/>
    <w:basedOn w:val="Normal"/>
    <w:next w:val="Normal"/>
    <w:link w:val="Heading2Char"/>
    <w:uiPriority w:val="9"/>
    <w:unhideWhenUsed/>
    <w:qFormat/>
    <w:rsid w:val="00EA589D"/>
    <w:pPr>
      <w:keepNext/>
      <w:keepLines/>
      <w:numPr>
        <w:ilvl w:val="1"/>
        <w:numId w:val="2"/>
      </w:numPr>
      <w:spacing w:before="200" w:after="0"/>
      <w:outlineLvl w:val="1"/>
    </w:pPr>
    <w:rPr>
      <w:rFonts w:ascii="Calibri" w:eastAsiaTheme="majorEastAsia" w:hAnsi="Calibr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EA589D"/>
    <w:pPr>
      <w:keepNext/>
      <w:keepLines/>
      <w:numPr>
        <w:ilvl w:val="2"/>
        <w:numId w:val="2"/>
      </w:numPr>
      <w:spacing w:before="200" w:after="0"/>
      <w:outlineLvl w:val="2"/>
    </w:pPr>
    <w:rPr>
      <w:rFonts w:ascii="Calibri" w:eastAsiaTheme="majorEastAsia" w:hAnsi="Calibri" w:cstheme="majorBidi"/>
      <w:b/>
      <w:color w:val="1F4D78" w:themeColor="accent1" w:themeShade="7F"/>
      <w:szCs w:val="24"/>
    </w:rPr>
  </w:style>
  <w:style w:type="paragraph" w:styleId="Heading4">
    <w:name w:val="heading 4"/>
    <w:basedOn w:val="Normal"/>
    <w:next w:val="Normal"/>
    <w:link w:val="Heading4Char"/>
    <w:uiPriority w:val="9"/>
    <w:unhideWhenUsed/>
    <w:qFormat/>
    <w:rsid w:val="00EA58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A589D"/>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A589D"/>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A589D"/>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A589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589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4F21"/>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4F21"/>
    <w:rPr>
      <w:color w:val="0D0D0D" w:themeColor="text1" w:themeTint="F2"/>
    </w:rPr>
  </w:style>
  <w:style w:type="paragraph" w:styleId="Footer">
    <w:name w:val="footer"/>
    <w:basedOn w:val="Normal"/>
    <w:link w:val="FooterChar"/>
    <w:uiPriority w:val="99"/>
    <w:unhideWhenUsed/>
    <w:rsid w:val="003F4F21"/>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4F21"/>
    <w:rPr>
      <w:color w:val="0D0D0D" w:themeColor="text1" w:themeTint="F2"/>
    </w:rPr>
  </w:style>
  <w:style w:type="paragraph" w:styleId="NoSpacing">
    <w:name w:val="No Spacing"/>
    <w:link w:val="NoSpacingChar"/>
    <w:uiPriority w:val="1"/>
    <w:qFormat/>
    <w:rsid w:val="003F4F21"/>
    <w:rPr>
      <w:rFonts w:asciiTheme="minorHAnsi" w:eastAsiaTheme="minorEastAsia" w:hAnsiTheme="minorHAnsi"/>
      <w:lang w:eastAsia="de-CH"/>
    </w:rPr>
  </w:style>
  <w:style w:type="character" w:customStyle="1" w:styleId="NoSpacingChar">
    <w:name w:val="No Spacing Char"/>
    <w:basedOn w:val="DefaultParagraphFont"/>
    <w:link w:val="NoSpacing"/>
    <w:uiPriority w:val="1"/>
    <w:rsid w:val="003F4F21"/>
    <w:rPr>
      <w:rFonts w:asciiTheme="minorHAnsi" w:eastAsiaTheme="minorEastAsia" w:hAnsiTheme="minorHAnsi"/>
      <w:lang w:eastAsia="de-CH"/>
    </w:rPr>
  </w:style>
  <w:style w:type="paragraph" w:styleId="ListParagraph">
    <w:name w:val="List Paragraph"/>
    <w:basedOn w:val="Normal"/>
    <w:uiPriority w:val="34"/>
    <w:qFormat/>
    <w:rsid w:val="009A2ACE"/>
    <w:pPr>
      <w:ind w:left="720"/>
      <w:contextualSpacing/>
    </w:pPr>
  </w:style>
  <w:style w:type="character" w:customStyle="1" w:styleId="Heading1Char">
    <w:name w:val="Heading 1 Char"/>
    <w:basedOn w:val="DefaultParagraphFont"/>
    <w:link w:val="Heading1"/>
    <w:uiPriority w:val="9"/>
    <w:rsid w:val="00E65F3C"/>
    <w:rPr>
      <w:rFonts w:ascii="Calibri" w:eastAsiaTheme="majorEastAsia" w:hAnsi="Calibri" w:cstheme="majorBidi"/>
      <w:b/>
      <w:color w:val="2E74B5" w:themeColor="accent1" w:themeShade="BF"/>
      <w:sz w:val="28"/>
      <w:szCs w:val="32"/>
    </w:rPr>
  </w:style>
  <w:style w:type="character" w:customStyle="1" w:styleId="Heading2Char">
    <w:name w:val="Heading 2 Char"/>
    <w:basedOn w:val="DefaultParagraphFont"/>
    <w:link w:val="Heading2"/>
    <w:uiPriority w:val="9"/>
    <w:rsid w:val="00EA589D"/>
    <w:rPr>
      <w:rFonts w:ascii="Calibri" w:eastAsiaTheme="majorEastAsia" w:hAnsi="Calibri" w:cstheme="majorBidi"/>
      <w:b/>
      <w:color w:val="2E74B5" w:themeColor="accent1" w:themeShade="BF"/>
      <w:sz w:val="26"/>
      <w:szCs w:val="26"/>
    </w:rPr>
  </w:style>
  <w:style w:type="character" w:customStyle="1" w:styleId="Heading3Char">
    <w:name w:val="Heading 3 Char"/>
    <w:basedOn w:val="DefaultParagraphFont"/>
    <w:link w:val="Heading3"/>
    <w:uiPriority w:val="9"/>
    <w:rsid w:val="00EA589D"/>
    <w:rPr>
      <w:rFonts w:ascii="Calibri" w:eastAsiaTheme="majorEastAsia" w:hAnsi="Calibri" w:cstheme="majorBidi"/>
      <w:b/>
      <w:color w:val="1F4D78" w:themeColor="accent1" w:themeShade="7F"/>
      <w:szCs w:val="24"/>
    </w:rPr>
  </w:style>
  <w:style w:type="character" w:customStyle="1" w:styleId="Heading4Char">
    <w:name w:val="Heading 4 Char"/>
    <w:basedOn w:val="DefaultParagraphFont"/>
    <w:link w:val="Heading4"/>
    <w:uiPriority w:val="9"/>
    <w:rsid w:val="00EA589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A589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A589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A589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A58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589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6A1226"/>
    <w:pPr>
      <w:spacing w:after="0" w:line="240" w:lineRule="auto"/>
    </w:pPr>
    <w:rPr>
      <w:i/>
      <w:iCs/>
      <w:color w:val="1F4E79" w:themeColor="accent1" w:themeShade="80"/>
      <w:sz w:val="18"/>
      <w:szCs w:val="18"/>
    </w:rPr>
  </w:style>
  <w:style w:type="paragraph" w:styleId="TOC1">
    <w:name w:val="toc 1"/>
    <w:basedOn w:val="Normal"/>
    <w:next w:val="Normal"/>
    <w:autoRedefine/>
    <w:uiPriority w:val="39"/>
    <w:unhideWhenUsed/>
    <w:rsid w:val="000C36A4"/>
    <w:pPr>
      <w:spacing w:before="120" w:after="100"/>
    </w:pPr>
    <w:rPr>
      <w:b/>
    </w:rPr>
  </w:style>
  <w:style w:type="paragraph" w:styleId="TOC2">
    <w:name w:val="toc 2"/>
    <w:basedOn w:val="Normal"/>
    <w:next w:val="Normal"/>
    <w:autoRedefine/>
    <w:uiPriority w:val="39"/>
    <w:unhideWhenUsed/>
    <w:rsid w:val="006A1226"/>
    <w:pPr>
      <w:spacing w:after="100"/>
    </w:pPr>
  </w:style>
  <w:style w:type="character" w:styleId="Hyperlink">
    <w:name w:val="Hyperlink"/>
    <w:basedOn w:val="DefaultParagraphFont"/>
    <w:uiPriority w:val="99"/>
    <w:unhideWhenUsed/>
    <w:rsid w:val="006A1226"/>
    <w:rPr>
      <w:color w:val="0563C1" w:themeColor="hyperlink"/>
      <w:u w:val="single"/>
    </w:rPr>
  </w:style>
  <w:style w:type="paragraph" w:styleId="Bibliography">
    <w:name w:val="Bibliography"/>
    <w:basedOn w:val="Normal"/>
    <w:next w:val="Normal"/>
    <w:uiPriority w:val="37"/>
    <w:unhideWhenUsed/>
    <w:rsid w:val="00604FD4"/>
  </w:style>
  <w:style w:type="paragraph" w:styleId="TOC3">
    <w:name w:val="toc 3"/>
    <w:basedOn w:val="Normal"/>
    <w:next w:val="Normal"/>
    <w:autoRedefine/>
    <w:uiPriority w:val="39"/>
    <w:unhideWhenUsed/>
    <w:rsid w:val="0097467F"/>
    <w:pPr>
      <w:tabs>
        <w:tab w:val="left" w:pos="960"/>
        <w:tab w:val="right" w:leader="dot" w:pos="9061"/>
      </w:tabs>
      <w:spacing w:after="100"/>
    </w:pPr>
  </w:style>
  <w:style w:type="paragraph" w:styleId="TableofFigures">
    <w:name w:val="table of figures"/>
    <w:basedOn w:val="Normal"/>
    <w:next w:val="Normal"/>
    <w:uiPriority w:val="99"/>
    <w:unhideWhenUsed/>
    <w:rsid w:val="00604FD4"/>
    <w:pPr>
      <w:spacing w:after="0"/>
    </w:pPr>
  </w:style>
  <w:style w:type="paragraph" w:styleId="NormalWeb">
    <w:name w:val="Normal (Web)"/>
    <w:basedOn w:val="Normal"/>
    <w:uiPriority w:val="99"/>
    <w:unhideWhenUsed/>
    <w:rsid w:val="00C23DA6"/>
    <w:pPr>
      <w:spacing w:before="100" w:beforeAutospacing="1" w:after="100" w:afterAutospacing="1" w:line="240" w:lineRule="auto"/>
      <w:jc w:val="left"/>
    </w:pPr>
    <w:rPr>
      <w:rFonts w:ascii="Times New Roman" w:eastAsia="Times New Roman" w:hAnsi="Times New Roman" w:cs="Times New Roman"/>
      <w:color w:val="auto"/>
      <w:sz w:val="24"/>
      <w:szCs w:val="24"/>
      <w:lang w:val="en-CH" w:eastAsia="en-GB"/>
    </w:rPr>
  </w:style>
  <w:style w:type="character" w:styleId="Strong">
    <w:name w:val="Strong"/>
    <w:basedOn w:val="DefaultParagraphFont"/>
    <w:uiPriority w:val="22"/>
    <w:qFormat/>
    <w:rsid w:val="00C23DA6"/>
    <w:rPr>
      <w:b/>
      <w:bCs/>
    </w:rPr>
  </w:style>
  <w:style w:type="paragraph" w:customStyle="1" w:styleId="intro">
    <w:name w:val="intro"/>
    <w:basedOn w:val="Normal"/>
    <w:rsid w:val="009E1174"/>
    <w:pPr>
      <w:spacing w:before="100" w:beforeAutospacing="1" w:after="100" w:afterAutospacing="1" w:line="240" w:lineRule="auto"/>
      <w:jc w:val="left"/>
    </w:pPr>
    <w:rPr>
      <w:rFonts w:ascii="Times New Roman" w:eastAsia="Times New Roman" w:hAnsi="Times New Roman" w:cs="Times New Roman"/>
      <w:color w:val="auto"/>
      <w:sz w:val="24"/>
      <w:szCs w:val="24"/>
      <w:lang w:val="en-CH" w:eastAsia="en-GB"/>
    </w:rPr>
  </w:style>
  <w:style w:type="paragraph" w:styleId="Revision">
    <w:name w:val="Revision"/>
    <w:hidden/>
    <w:uiPriority w:val="99"/>
    <w:semiHidden/>
    <w:rsid w:val="00C11681"/>
    <w:rPr>
      <w:color w:val="0D0D0D" w:themeColor="text1" w:themeTint="F2"/>
    </w:rPr>
  </w:style>
  <w:style w:type="table" w:styleId="GridTable4-Accent1">
    <w:name w:val="Grid Table 4 Accent 1"/>
    <w:basedOn w:val="TableNormal"/>
    <w:uiPriority w:val="49"/>
    <w:rsid w:val="00C1168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FA1A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A1AA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A1AA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A1AA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A1A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A1AA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A1AA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1AA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A1AA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A1AA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A1AAC"/>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FA1AA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2-Accent5">
    <w:name w:val="Grid Table 2 Accent 5"/>
    <w:basedOn w:val="TableNormal"/>
    <w:uiPriority w:val="47"/>
    <w:rsid w:val="00FA1AAC"/>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1">
    <w:name w:val="Grid Table 2 Accent 1"/>
    <w:basedOn w:val="TableNormal"/>
    <w:uiPriority w:val="47"/>
    <w:rsid w:val="00FA1AAC"/>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5">
    <w:name w:val="Grid Table 5 Dark Accent 5"/>
    <w:basedOn w:val="TableNormal"/>
    <w:uiPriority w:val="50"/>
    <w:rsid w:val="00FA1AA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FA1AA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2">
    <w:name w:val="Grid Table 2 Accent 2"/>
    <w:basedOn w:val="TableNormal"/>
    <w:uiPriority w:val="47"/>
    <w:rsid w:val="00DF74C5"/>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DF74C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w3-codespan">
    <w:name w:val="w3-codespan"/>
    <w:basedOn w:val="DefaultParagraphFont"/>
    <w:rsid w:val="00FD626E"/>
  </w:style>
  <w:style w:type="character" w:styleId="UnresolvedMention">
    <w:name w:val="Unresolved Mention"/>
    <w:basedOn w:val="DefaultParagraphFont"/>
    <w:uiPriority w:val="99"/>
    <w:semiHidden/>
    <w:unhideWhenUsed/>
    <w:rsid w:val="00364645"/>
    <w:rPr>
      <w:color w:val="605E5C"/>
      <w:shd w:val="clear" w:color="auto" w:fill="E1DFDD"/>
    </w:rPr>
  </w:style>
  <w:style w:type="character" w:styleId="FollowedHyperlink">
    <w:name w:val="FollowedHyperlink"/>
    <w:basedOn w:val="DefaultParagraphFont"/>
    <w:uiPriority w:val="99"/>
    <w:semiHidden/>
    <w:unhideWhenUsed/>
    <w:rsid w:val="00364645"/>
    <w:rPr>
      <w:color w:val="954F72" w:themeColor="followedHyperlink"/>
      <w:u w:val="single"/>
    </w:rPr>
  </w:style>
  <w:style w:type="character" w:styleId="PlaceholderText">
    <w:name w:val="Placeholder Text"/>
    <w:basedOn w:val="DefaultParagraphFont"/>
    <w:uiPriority w:val="99"/>
    <w:semiHidden/>
    <w:rsid w:val="00F1046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793">
      <w:bodyDiv w:val="1"/>
      <w:marLeft w:val="0"/>
      <w:marRight w:val="0"/>
      <w:marTop w:val="0"/>
      <w:marBottom w:val="0"/>
      <w:divBdr>
        <w:top w:val="none" w:sz="0" w:space="0" w:color="auto"/>
        <w:left w:val="none" w:sz="0" w:space="0" w:color="auto"/>
        <w:bottom w:val="none" w:sz="0" w:space="0" w:color="auto"/>
        <w:right w:val="none" w:sz="0" w:space="0" w:color="auto"/>
      </w:divBdr>
    </w:div>
    <w:div w:id="34933149">
      <w:bodyDiv w:val="1"/>
      <w:marLeft w:val="0"/>
      <w:marRight w:val="0"/>
      <w:marTop w:val="0"/>
      <w:marBottom w:val="0"/>
      <w:divBdr>
        <w:top w:val="none" w:sz="0" w:space="0" w:color="auto"/>
        <w:left w:val="none" w:sz="0" w:space="0" w:color="auto"/>
        <w:bottom w:val="none" w:sz="0" w:space="0" w:color="auto"/>
        <w:right w:val="none" w:sz="0" w:space="0" w:color="auto"/>
      </w:divBdr>
    </w:div>
    <w:div w:id="61568563">
      <w:bodyDiv w:val="1"/>
      <w:marLeft w:val="0"/>
      <w:marRight w:val="0"/>
      <w:marTop w:val="0"/>
      <w:marBottom w:val="0"/>
      <w:divBdr>
        <w:top w:val="none" w:sz="0" w:space="0" w:color="auto"/>
        <w:left w:val="none" w:sz="0" w:space="0" w:color="auto"/>
        <w:bottom w:val="none" w:sz="0" w:space="0" w:color="auto"/>
        <w:right w:val="none" w:sz="0" w:space="0" w:color="auto"/>
      </w:divBdr>
    </w:div>
    <w:div w:id="82920399">
      <w:bodyDiv w:val="1"/>
      <w:marLeft w:val="0"/>
      <w:marRight w:val="0"/>
      <w:marTop w:val="0"/>
      <w:marBottom w:val="0"/>
      <w:divBdr>
        <w:top w:val="none" w:sz="0" w:space="0" w:color="auto"/>
        <w:left w:val="none" w:sz="0" w:space="0" w:color="auto"/>
        <w:bottom w:val="none" w:sz="0" w:space="0" w:color="auto"/>
        <w:right w:val="none" w:sz="0" w:space="0" w:color="auto"/>
      </w:divBdr>
    </w:div>
    <w:div w:id="87240354">
      <w:bodyDiv w:val="1"/>
      <w:marLeft w:val="0"/>
      <w:marRight w:val="0"/>
      <w:marTop w:val="0"/>
      <w:marBottom w:val="0"/>
      <w:divBdr>
        <w:top w:val="none" w:sz="0" w:space="0" w:color="auto"/>
        <w:left w:val="none" w:sz="0" w:space="0" w:color="auto"/>
        <w:bottom w:val="none" w:sz="0" w:space="0" w:color="auto"/>
        <w:right w:val="none" w:sz="0" w:space="0" w:color="auto"/>
      </w:divBdr>
    </w:div>
    <w:div w:id="99381131">
      <w:bodyDiv w:val="1"/>
      <w:marLeft w:val="0"/>
      <w:marRight w:val="0"/>
      <w:marTop w:val="0"/>
      <w:marBottom w:val="0"/>
      <w:divBdr>
        <w:top w:val="none" w:sz="0" w:space="0" w:color="auto"/>
        <w:left w:val="none" w:sz="0" w:space="0" w:color="auto"/>
        <w:bottom w:val="none" w:sz="0" w:space="0" w:color="auto"/>
        <w:right w:val="none" w:sz="0" w:space="0" w:color="auto"/>
      </w:divBdr>
    </w:div>
    <w:div w:id="108160253">
      <w:bodyDiv w:val="1"/>
      <w:marLeft w:val="0"/>
      <w:marRight w:val="0"/>
      <w:marTop w:val="0"/>
      <w:marBottom w:val="0"/>
      <w:divBdr>
        <w:top w:val="none" w:sz="0" w:space="0" w:color="auto"/>
        <w:left w:val="none" w:sz="0" w:space="0" w:color="auto"/>
        <w:bottom w:val="none" w:sz="0" w:space="0" w:color="auto"/>
        <w:right w:val="none" w:sz="0" w:space="0" w:color="auto"/>
      </w:divBdr>
    </w:div>
    <w:div w:id="110170969">
      <w:bodyDiv w:val="1"/>
      <w:marLeft w:val="0"/>
      <w:marRight w:val="0"/>
      <w:marTop w:val="0"/>
      <w:marBottom w:val="0"/>
      <w:divBdr>
        <w:top w:val="none" w:sz="0" w:space="0" w:color="auto"/>
        <w:left w:val="none" w:sz="0" w:space="0" w:color="auto"/>
        <w:bottom w:val="none" w:sz="0" w:space="0" w:color="auto"/>
        <w:right w:val="none" w:sz="0" w:space="0" w:color="auto"/>
      </w:divBdr>
    </w:div>
    <w:div w:id="111099130">
      <w:bodyDiv w:val="1"/>
      <w:marLeft w:val="0"/>
      <w:marRight w:val="0"/>
      <w:marTop w:val="0"/>
      <w:marBottom w:val="0"/>
      <w:divBdr>
        <w:top w:val="none" w:sz="0" w:space="0" w:color="auto"/>
        <w:left w:val="none" w:sz="0" w:space="0" w:color="auto"/>
        <w:bottom w:val="none" w:sz="0" w:space="0" w:color="auto"/>
        <w:right w:val="none" w:sz="0" w:space="0" w:color="auto"/>
      </w:divBdr>
    </w:div>
    <w:div w:id="120267894">
      <w:bodyDiv w:val="1"/>
      <w:marLeft w:val="0"/>
      <w:marRight w:val="0"/>
      <w:marTop w:val="0"/>
      <w:marBottom w:val="0"/>
      <w:divBdr>
        <w:top w:val="none" w:sz="0" w:space="0" w:color="auto"/>
        <w:left w:val="none" w:sz="0" w:space="0" w:color="auto"/>
        <w:bottom w:val="none" w:sz="0" w:space="0" w:color="auto"/>
        <w:right w:val="none" w:sz="0" w:space="0" w:color="auto"/>
      </w:divBdr>
    </w:div>
    <w:div w:id="146870862">
      <w:bodyDiv w:val="1"/>
      <w:marLeft w:val="0"/>
      <w:marRight w:val="0"/>
      <w:marTop w:val="0"/>
      <w:marBottom w:val="0"/>
      <w:divBdr>
        <w:top w:val="none" w:sz="0" w:space="0" w:color="auto"/>
        <w:left w:val="none" w:sz="0" w:space="0" w:color="auto"/>
        <w:bottom w:val="none" w:sz="0" w:space="0" w:color="auto"/>
        <w:right w:val="none" w:sz="0" w:space="0" w:color="auto"/>
      </w:divBdr>
    </w:div>
    <w:div w:id="151798868">
      <w:bodyDiv w:val="1"/>
      <w:marLeft w:val="0"/>
      <w:marRight w:val="0"/>
      <w:marTop w:val="0"/>
      <w:marBottom w:val="0"/>
      <w:divBdr>
        <w:top w:val="none" w:sz="0" w:space="0" w:color="auto"/>
        <w:left w:val="none" w:sz="0" w:space="0" w:color="auto"/>
        <w:bottom w:val="none" w:sz="0" w:space="0" w:color="auto"/>
        <w:right w:val="none" w:sz="0" w:space="0" w:color="auto"/>
      </w:divBdr>
      <w:divsChild>
        <w:div w:id="413212798">
          <w:marLeft w:val="0"/>
          <w:marRight w:val="0"/>
          <w:marTop w:val="0"/>
          <w:marBottom w:val="0"/>
          <w:divBdr>
            <w:top w:val="none" w:sz="0" w:space="0" w:color="auto"/>
            <w:left w:val="none" w:sz="0" w:space="0" w:color="auto"/>
            <w:bottom w:val="none" w:sz="0" w:space="0" w:color="auto"/>
            <w:right w:val="none" w:sz="0" w:space="0" w:color="auto"/>
          </w:divBdr>
          <w:divsChild>
            <w:div w:id="458651500">
              <w:marLeft w:val="0"/>
              <w:marRight w:val="0"/>
              <w:marTop w:val="0"/>
              <w:marBottom w:val="0"/>
              <w:divBdr>
                <w:top w:val="none" w:sz="0" w:space="0" w:color="auto"/>
                <w:left w:val="none" w:sz="0" w:space="0" w:color="auto"/>
                <w:bottom w:val="none" w:sz="0" w:space="0" w:color="auto"/>
                <w:right w:val="none" w:sz="0" w:space="0" w:color="auto"/>
              </w:divBdr>
            </w:div>
            <w:div w:id="589510779">
              <w:marLeft w:val="0"/>
              <w:marRight w:val="0"/>
              <w:marTop w:val="0"/>
              <w:marBottom w:val="0"/>
              <w:divBdr>
                <w:top w:val="none" w:sz="0" w:space="0" w:color="auto"/>
                <w:left w:val="none" w:sz="0" w:space="0" w:color="auto"/>
                <w:bottom w:val="none" w:sz="0" w:space="0" w:color="auto"/>
                <w:right w:val="none" w:sz="0" w:space="0" w:color="auto"/>
              </w:divBdr>
            </w:div>
            <w:div w:id="1330870173">
              <w:marLeft w:val="0"/>
              <w:marRight w:val="0"/>
              <w:marTop w:val="0"/>
              <w:marBottom w:val="0"/>
              <w:divBdr>
                <w:top w:val="none" w:sz="0" w:space="0" w:color="auto"/>
                <w:left w:val="none" w:sz="0" w:space="0" w:color="auto"/>
                <w:bottom w:val="none" w:sz="0" w:space="0" w:color="auto"/>
                <w:right w:val="none" w:sz="0" w:space="0" w:color="auto"/>
              </w:divBdr>
            </w:div>
            <w:div w:id="1896819469">
              <w:marLeft w:val="0"/>
              <w:marRight w:val="0"/>
              <w:marTop w:val="0"/>
              <w:marBottom w:val="0"/>
              <w:divBdr>
                <w:top w:val="none" w:sz="0" w:space="0" w:color="auto"/>
                <w:left w:val="none" w:sz="0" w:space="0" w:color="auto"/>
                <w:bottom w:val="none" w:sz="0" w:space="0" w:color="auto"/>
                <w:right w:val="none" w:sz="0" w:space="0" w:color="auto"/>
              </w:divBdr>
            </w:div>
            <w:div w:id="869991230">
              <w:marLeft w:val="0"/>
              <w:marRight w:val="0"/>
              <w:marTop w:val="0"/>
              <w:marBottom w:val="0"/>
              <w:divBdr>
                <w:top w:val="none" w:sz="0" w:space="0" w:color="auto"/>
                <w:left w:val="none" w:sz="0" w:space="0" w:color="auto"/>
                <w:bottom w:val="none" w:sz="0" w:space="0" w:color="auto"/>
                <w:right w:val="none" w:sz="0" w:space="0" w:color="auto"/>
              </w:divBdr>
            </w:div>
            <w:div w:id="2044936603">
              <w:marLeft w:val="0"/>
              <w:marRight w:val="0"/>
              <w:marTop w:val="0"/>
              <w:marBottom w:val="0"/>
              <w:divBdr>
                <w:top w:val="none" w:sz="0" w:space="0" w:color="auto"/>
                <w:left w:val="none" w:sz="0" w:space="0" w:color="auto"/>
                <w:bottom w:val="none" w:sz="0" w:space="0" w:color="auto"/>
                <w:right w:val="none" w:sz="0" w:space="0" w:color="auto"/>
              </w:divBdr>
            </w:div>
            <w:div w:id="1963027066">
              <w:marLeft w:val="0"/>
              <w:marRight w:val="0"/>
              <w:marTop w:val="0"/>
              <w:marBottom w:val="0"/>
              <w:divBdr>
                <w:top w:val="none" w:sz="0" w:space="0" w:color="auto"/>
                <w:left w:val="none" w:sz="0" w:space="0" w:color="auto"/>
                <w:bottom w:val="none" w:sz="0" w:space="0" w:color="auto"/>
                <w:right w:val="none" w:sz="0" w:space="0" w:color="auto"/>
              </w:divBdr>
            </w:div>
            <w:div w:id="75518427">
              <w:marLeft w:val="0"/>
              <w:marRight w:val="0"/>
              <w:marTop w:val="0"/>
              <w:marBottom w:val="0"/>
              <w:divBdr>
                <w:top w:val="none" w:sz="0" w:space="0" w:color="auto"/>
                <w:left w:val="none" w:sz="0" w:space="0" w:color="auto"/>
                <w:bottom w:val="none" w:sz="0" w:space="0" w:color="auto"/>
                <w:right w:val="none" w:sz="0" w:space="0" w:color="auto"/>
              </w:divBdr>
            </w:div>
            <w:div w:id="1820413690">
              <w:marLeft w:val="0"/>
              <w:marRight w:val="0"/>
              <w:marTop w:val="0"/>
              <w:marBottom w:val="0"/>
              <w:divBdr>
                <w:top w:val="none" w:sz="0" w:space="0" w:color="auto"/>
                <w:left w:val="none" w:sz="0" w:space="0" w:color="auto"/>
                <w:bottom w:val="none" w:sz="0" w:space="0" w:color="auto"/>
                <w:right w:val="none" w:sz="0" w:space="0" w:color="auto"/>
              </w:divBdr>
            </w:div>
            <w:div w:id="1997487270">
              <w:marLeft w:val="0"/>
              <w:marRight w:val="0"/>
              <w:marTop w:val="0"/>
              <w:marBottom w:val="0"/>
              <w:divBdr>
                <w:top w:val="none" w:sz="0" w:space="0" w:color="auto"/>
                <w:left w:val="none" w:sz="0" w:space="0" w:color="auto"/>
                <w:bottom w:val="none" w:sz="0" w:space="0" w:color="auto"/>
                <w:right w:val="none" w:sz="0" w:space="0" w:color="auto"/>
              </w:divBdr>
            </w:div>
            <w:div w:id="11531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912">
      <w:bodyDiv w:val="1"/>
      <w:marLeft w:val="0"/>
      <w:marRight w:val="0"/>
      <w:marTop w:val="0"/>
      <w:marBottom w:val="0"/>
      <w:divBdr>
        <w:top w:val="none" w:sz="0" w:space="0" w:color="auto"/>
        <w:left w:val="none" w:sz="0" w:space="0" w:color="auto"/>
        <w:bottom w:val="none" w:sz="0" w:space="0" w:color="auto"/>
        <w:right w:val="none" w:sz="0" w:space="0" w:color="auto"/>
      </w:divBdr>
    </w:div>
    <w:div w:id="165747920">
      <w:bodyDiv w:val="1"/>
      <w:marLeft w:val="0"/>
      <w:marRight w:val="0"/>
      <w:marTop w:val="0"/>
      <w:marBottom w:val="0"/>
      <w:divBdr>
        <w:top w:val="none" w:sz="0" w:space="0" w:color="auto"/>
        <w:left w:val="none" w:sz="0" w:space="0" w:color="auto"/>
        <w:bottom w:val="none" w:sz="0" w:space="0" w:color="auto"/>
        <w:right w:val="none" w:sz="0" w:space="0" w:color="auto"/>
      </w:divBdr>
    </w:div>
    <w:div w:id="168838853">
      <w:bodyDiv w:val="1"/>
      <w:marLeft w:val="0"/>
      <w:marRight w:val="0"/>
      <w:marTop w:val="0"/>
      <w:marBottom w:val="0"/>
      <w:divBdr>
        <w:top w:val="none" w:sz="0" w:space="0" w:color="auto"/>
        <w:left w:val="none" w:sz="0" w:space="0" w:color="auto"/>
        <w:bottom w:val="none" w:sz="0" w:space="0" w:color="auto"/>
        <w:right w:val="none" w:sz="0" w:space="0" w:color="auto"/>
      </w:divBdr>
    </w:div>
    <w:div w:id="178155370">
      <w:bodyDiv w:val="1"/>
      <w:marLeft w:val="0"/>
      <w:marRight w:val="0"/>
      <w:marTop w:val="0"/>
      <w:marBottom w:val="0"/>
      <w:divBdr>
        <w:top w:val="none" w:sz="0" w:space="0" w:color="auto"/>
        <w:left w:val="none" w:sz="0" w:space="0" w:color="auto"/>
        <w:bottom w:val="none" w:sz="0" w:space="0" w:color="auto"/>
        <w:right w:val="none" w:sz="0" w:space="0" w:color="auto"/>
      </w:divBdr>
    </w:div>
    <w:div w:id="209150002">
      <w:bodyDiv w:val="1"/>
      <w:marLeft w:val="0"/>
      <w:marRight w:val="0"/>
      <w:marTop w:val="0"/>
      <w:marBottom w:val="0"/>
      <w:divBdr>
        <w:top w:val="none" w:sz="0" w:space="0" w:color="auto"/>
        <w:left w:val="none" w:sz="0" w:space="0" w:color="auto"/>
        <w:bottom w:val="none" w:sz="0" w:space="0" w:color="auto"/>
        <w:right w:val="none" w:sz="0" w:space="0" w:color="auto"/>
      </w:divBdr>
    </w:div>
    <w:div w:id="217934251">
      <w:bodyDiv w:val="1"/>
      <w:marLeft w:val="0"/>
      <w:marRight w:val="0"/>
      <w:marTop w:val="0"/>
      <w:marBottom w:val="0"/>
      <w:divBdr>
        <w:top w:val="none" w:sz="0" w:space="0" w:color="auto"/>
        <w:left w:val="none" w:sz="0" w:space="0" w:color="auto"/>
        <w:bottom w:val="none" w:sz="0" w:space="0" w:color="auto"/>
        <w:right w:val="none" w:sz="0" w:space="0" w:color="auto"/>
      </w:divBdr>
    </w:div>
    <w:div w:id="218253816">
      <w:bodyDiv w:val="1"/>
      <w:marLeft w:val="0"/>
      <w:marRight w:val="0"/>
      <w:marTop w:val="0"/>
      <w:marBottom w:val="0"/>
      <w:divBdr>
        <w:top w:val="none" w:sz="0" w:space="0" w:color="auto"/>
        <w:left w:val="none" w:sz="0" w:space="0" w:color="auto"/>
        <w:bottom w:val="none" w:sz="0" w:space="0" w:color="auto"/>
        <w:right w:val="none" w:sz="0" w:space="0" w:color="auto"/>
      </w:divBdr>
    </w:div>
    <w:div w:id="244192797">
      <w:bodyDiv w:val="1"/>
      <w:marLeft w:val="0"/>
      <w:marRight w:val="0"/>
      <w:marTop w:val="0"/>
      <w:marBottom w:val="0"/>
      <w:divBdr>
        <w:top w:val="none" w:sz="0" w:space="0" w:color="auto"/>
        <w:left w:val="none" w:sz="0" w:space="0" w:color="auto"/>
        <w:bottom w:val="none" w:sz="0" w:space="0" w:color="auto"/>
        <w:right w:val="none" w:sz="0" w:space="0" w:color="auto"/>
      </w:divBdr>
    </w:div>
    <w:div w:id="252707743">
      <w:bodyDiv w:val="1"/>
      <w:marLeft w:val="0"/>
      <w:marRight w:val="0"/>
      <w:marTop w:val="0"/>
      <w:marBottom w:val="0"/>
      <w:divBdr>
        <w:top w:val="none" w:sz="0" w:space="0" w:color="auto"/>
        <w:left w:val="none" w:sz="0" w:space="0" w:color="auto"/>
        <w:bottom w:val="none" w:sz="0" w:space="0" w:color="auto"/>
        <w:right w:val="none" w:sz="0" w:space="0" w:color="auto"/>
      </w:divBdr>
    </w:div>
    <w:div w:id="254871894">
      <w:bodyDiv w:val="1"/>
      <w:marLeft w:val="0"/>
      <w:marRight w:val="0"/>
      <w:marTop w:val="0"/>
      <w:marBottom w:val="0"/>
      <w:divBdr>
        <w:top w:val="none" w:sz="0" w:space="0" w:color="auto"/>
        <w:left w:val="none" w:sz="0" w:space="0" w:color="auto"/>
        <w:bottom w:val="none" w:sz="0" w:space="0" w:color="auto"/>
        <w:right w:val="none" w:sz="0" w:space="0" w:color="auto"/>
      </w:divBdr>
    </w:div>
    <w:div w:id="261501411">
      <w:bodyDiv w:val="1"/>
      <w:marLeft w:val="0"/>
      <w:marRight w:val="0"/>
      <w:marTop w:val="0"/>
      <w:marBottom w:val="0"/>
      <w:divBdr>
        <w:top w:val="none" w:sz="0" w:space="0" w:color="auto"/>
        <w:left w:val="none" w:sz="0" w:space="0" w:color="auto"/>
        <w:bottom w:val="none" w:sz="0" w:space="0" w:color="auto"/>
        <w:right w:val="none" w:sz="0" w:space="0" w:color="auto"/>
      </w:divBdr>
    </w:div>
    <w:div w:id="263195437">
      <w:bodyDiv w:val="1"/>
      <w:marLeft w:val="0"/>
      <w:marRight w:val="0"/>
      <w:marTop w:val="0"/>
      <w:marBottom w:val="0"/>
      <w:divBdr>
        <w:top w:val="none" w:sz="0" w:space="0" w:color="auto"/>
        <w:left w:val="none" w:sz="0" w:space="0" w:color="auto"/>
        <w:bottom w:val="none" w:sz="0" w:space="0" w:color="auto"/>
        <w:right w:val="none" w:sz="0" w:space="0" w:color="auto"/>
      </w:divBdr>
    </w:div>
    <w:div w:id="269633395">
      <w:bodyDiv w:val="1"/>
      <w:marLeft w:val="0"/>
      <w:marRight w:val="0"/>
      <w:marTop w:val="0"/>
      <w:marBottom w:val="0"/>
      <w:divBdr>
        <w:top w:val="none" w:sz="0" w:space="0" w:color="auto"/>
        <w:left w:val="none" w:sz="0" w:space="0" w:color="auto"/>
        <w:bottom w:val="none" w:sz="0" w:space="0" w:color="auto"/>
        <w:right w:val="none" w:sz="0" w:space="0" w:color="auto"/>
      </w:divBdr>
    </w:div>
    <w:div w:id="270861835">
      <w:bodyDiv w:val="1"/>
      <w:marLeft w:val="0"/>
      <w:marRight w:val="0"/>
      <w:marTop w:val="0"/>
      <w:marBottom w:val="0"/>
      <w:divBdr>
        <w:top w:val="none" w:sz="0" w:space="0" w:color="auto"/>
        <w:left w:val="none" w:sz="0" w:space="0" w:color="auto"/>
        <w:bottom w:val="none" w:sz="0" w:space="0" w:color="auto"/>
        <w:right w:val="none" w:sz="0" w:space="0" w:color="auto"/>
      </w:divBdr>
    </w:div>
    <w:div w:id="286550895">
      <w:bodyDiv w:val="1"/>
      <w:marLeft w:val="0"/>
      <w:marRight w:val="0"/>
      <w:marTop w:val="0"/>
      <w:marBottom w:val="0"/>
      <w:divBdr>
        <w:top w:val="none" w:sz="0" w:space="0" w:color="auto"/>
        <w:left w:val="none" w:sz="0" w:space="0" w:color="auto"/>
        <w:bottom w:val="none" w:sz="0" w:space="0" w:color="auto"/>
        <w:right w:val="none" w:sz="0" w:space="0" w:color="auto"/>
      </w:divBdr>
    </w:div>
    <w:div w:id="303436366">
      <w:bodyDiv w:val="1"/>
      <w:marLeft w:val="0"/>
      <w:marRight w:val="0"/>
      <w:marTop w:val="0"/>
      <w:marBottom w:val="0"/>
      <w:divBdr>
        <w:top w:val="none" w:sz="0" w:space="0" w:color="auto"/>
        <w:left w:val="none" w:sz="0" w:space="0" w:color="auto"/>
        <w:bottom w:val="none" w:sz="0" w:space="0" w:color="auto"/>
        <w:right w:val="none" w:sz="0" w:space="0" w:color="auto"/>
      </w:divBdr>
    </w:div>
    <w:div w:id="314723302">
      <w:bodyDiv w:val="1"/>
      <w:marLeft w:val="0"/>
      <w:marRight w:val="0"/>
      <w:marTop w:val="0"/>
      <w:marBottom w:val="0"/>
      <w:divBdr>
        <w:top w:val="none" w:sz="0" w:space="0" w:color="auto"/>
        <w:left w:val="none" w:sz="0" w:space="0" w:color="auto"/>
        <w:bottom w:val="none" w:sz="0" w:space="0" w:color="auto"/>
        <w:right w:val="none" w:sz="0" w:space="0" w:color="auto"/>
      </w:divBdr>
    </w:div>
    <w:div w:id="315695331">
      <w:bodyDiv w:val="1"/>
      <w:marLeft w:val="0"/>
      <w:marRight w:val="0"/>
      <w:marTop w:val="0"/>
      <w:marBottom w:val="0"/>
      <w:divBdr>
        <w:top w:val="none" w:sz="0" w:space="0" w:color="auto"/>
        <w:left w:val="none" w:sz="0" w:space="0" w:color="auto"/>
        <w:bottom w:val="none" w:sz="0" w:space="0" w:color="auto"/>
        <w:right w:val="none" w:sz="0" w:space="0" w:color="auto"/>
      </w:divBdr>
    </w:div>
    <w:div w:id="325477774">
      <w:bodyDiv w:val="1"/>
      <w:marLeft w:val="0"/>
      <w:marRight w:val="0"/>
      <w:marTop w:val="0"/>
      <w:marBottom w:val="0"/>
      <w:divBdr>
        <w:top w:val="none" w:sz="0" w:space="0" w:color="auto"/>
        <w:left w:val="none" w:sz="0" w:space="0" w:color="auto"/>
        <w:bottom w:val="none" w:sz="0" w:space="0" w:color="auto"/>
        <w:right w:val="none" w:sz="0" w:space="0" w:color="auto"/>
      </w:divBdr>
    </w:div>
    <w:div w:id="340206388">
      <w:bodyDiv w:val="1"/>
      <w:marLeft w:val="0"/>
      <w:marRight w:val="0"/>
      <w:marTop w:val="0"/>
      <w:marBottom w:val="0"/>
      <w:divBdr>
        <w:top w:val="none" w:sz="0" w:space="0" w:color="auto"/>
        <w:left w:val="none" w:sz="0" w:space="0" w:color="auto"/>
        <w:bottom w:val="none" w:sz="0" w:space="0" w:color="auto"/>
        <w:right w:val="none" w:sz="0" w:space="0" w:color="auto"/>
      </w:divBdr>
    </w:div>
    <w:div w:id="355473957">
      <w:bodyDiv w:val="1"/>
      <w:marLeft w:val="0"/>
      <w:marRight w:val="0"/>
      <w:marTop w:val="0"/>
      <w:marBottom w:val="0"/>
      <w:divBdr>
        <w:top w:val="none" w:sz="0" w:space="0" w:color="auto"/>
        <w:left w:val="none" w:sz="0" w:space="0" w:color="auto"/>
        <w:bottom w:val="none" w:sz="0" w:space="0" w:color="auto"/>
        <w:right w:val="none" w:sz="0" w:space="0" w:color="auto"/>
      </w:divBdr>
    </w:div>
    <w:div w:id="357856370">
      <w:bodyDiv w:val="1"/>
      <w:marLeft w:val="0"/>
      <w:marRight w:val="0"/>
      <w:marTop w:val="0"/>
      <w:marBottom w:val="0"/>
      <w:divBdr>
        <w:top w:val="none" w:sz="0" w:space="0" w:color="auto"/>
        <w:left w:val="none" w:sz="0" w:space="0" w:color="auto"/>
        <w:bottom w:val="none" w:sz="0" w:space="0" w:color="auto"/>
        <w:right w:val="none" w:sz="0" w:space="0" w:color="auto"/>
      </w:divBdr>
    </w:div>
    <w:div w:id="377703931">
      <w:bodyDiv w:val="1"/>
      <w:marLeft w:val="0"/>
      <w:marRight w:val="0"/>
      <w:marTop w:val="0"/>
      <w:marBottom w:val="0"/>
      <w:divBdr>
        <w:top w:val="none" w:sz="0" w:space="0" w:color="auto"/>
        <w:left w:val="none" w:sz="0" w:space="0" w:color="auto"/>
        <w:bottom w:val="none" w:sz="0" w:space="0" w:color="auto"/>
        <w:right w:val="none" w:sz="0" w:space="0" w:color="auto"/>
      </w:divBdr>
    </w:div>
    <w:div w:id="386686219">
      <w:bodyDiv w:val="1"/>
      <w:marLeft w:val="0"/>
      <w:marRight w:val="0"/>
      <w:marTop w:val="0"/>
      <w:marBottom w:val="0"/>
      <w:divBdr>
        <w:top w:val="none" w:sz="0" w:space="0" w:color="auto"/>
        <w:left w:val="none" w:sz="0" w:space="0" w:color="auto"/>
        <w:bottom w:val="none" w:sz="0" w:space="0" w:color="auto"/>
        <w:right w:val="none" w:sz="0" w:space="0" w:color="auto"/>
      </w:divBdr>
    </w:div>
    <w:div w:id="388114906">
      <w:bodyDiv w:val="1"/>
      <w:marLeft w:val="0"/>
      <w:marRight w:val="0"/>
      <w:marTop w:val="0"/>
      <w:marBottom w:val="0"/>
      <w:divBdr>
        <w:top w:val="none" w:sz="0" w:space="0" w:color="auto"/>
        <w:left w:val="none" w:sz="0" w:space="0" w:color="auto"/>
        <w:bottom w:val="none" w:sz="0" w:space="0" w:color="auto"/>
        <w:right w:val="none" w:sz="0" w:space="0" w:color="auto"/>
      </w:divBdr>
    </w:div>
    <w:div w:id="388654327">
      <w:bodyDiv w:val="1"/>
      <w:marLeft w:val="0"/>
      <w:marRight w:val="0"/>
      <w:marTop w:val="0"/>
      <w:marBottom w:val="0"/>
      <w:divBdr>
        <w:top w:val="none" w:sz="0" w:space="0" w:color="auto"/>
        <w:left w:val="none" w:sz="0" w:space="0" w:color="auto"/>
        <w:bottom w:val="none" w:sz="0" w:space="0" w:color="auto"/>
        <w:right w:val="none" w:sz="0" w:space="0" w:color="auto"/>
      </w:divBdr>
    </w:div>
    <w:div w:id="402139696">
      <w:bodyDiv w:val="1"/>
      <w:marLeft w:val="0"/>
      <w:marRight w:val="0"/>
      <w:marTop w:val="0"/>
      <w:marBottom w:val="0"/>
      <w:divBdr>
        <w:top w:val="none" w:sz="0" w:space="0" w:color="auto"/>
        <w:left w:val="none" w:sz="0" w:space="0" w:color="auto"/>
        <w:bottom w:val="none" w:sz="0" w:space="0" w:color="auto"/>
        <w:right w:val="none" w:sz="0" w:space="0" w:color="auto"/>
      </w:divBdr>
      <w:divsChild>
        <w:div w:id="2093893520">
          <w:marLeft w:val="0"/>
          <w:marRight w:val="0"/>
          <w:marTop w:val="0"/>
          <w:marBottom w:val="0"/>
          <w:divBdr>
            <w:top w:val="none" w:sz="0" w:space="0" w:color="auto"/>
            <w:left w:val="none" w:sz="0" w:space="0" w:color="auto"/>
            <w:bottom w:val="none" w:sz="0" w:space="0" w:color="auto"/>
            <w:right w:val="none" w:sz="0" w:space="0" w:color="auto"/>
          </w:divBdr>
        </w:div>
        <w:div w:id="188375291">
          <w:marLeft w:val="0"/>
          <w:marRight w:val="0"/>
          <w:marTop w:val="0"/>
          <w:marBottom w:val="0"/>
          <w:divBdr>
            <w:top w:val="none" w:sz="0" w:space="0" w:color="auto"/>
            <w:left w:val="none" w:sz="0" w:space="0" w:color="auto"/>
            <w:bottom w:val="none" w:sz="0" w:space="0" w:color="auto"/>
            <w:right w:val="none" w:sz="0" w:space="0" w:color="auto"/>
          </w:divBdr>
        </w:div>
        <w:div w:id="733236734">
          <w:marLeft w:val="0"/>
          <w:marRight w:val="0"/>
          <w:marTop w:val="0"/>
          <w:marBottom w:val="0"/>
          <w:divBdr>
            <w:top w:val="none" w:sz="0" w:space="0" w:color="auto"/>
            <w:left w:val="none" w:sz="0" w:space="0" w:color="auto"/>
            <w:bottom w:val="none" w:sz="0" w:space="0" w:color="auto"/>
            <w:right w:val="none" w:sz="0" w:space="0" w:color="auto"/>
          </w:divBdr>
        </w:div>
        <w:div w:id="485631732">
          <w:marLeft w:val="0"/>
          <w:marRight w:val="0"/>
          <w:marTop w:val="0"/>
          <w:marBottom w:val="0"/>
          <w:divBdr>
            <w:top w:val="none" w:sz="0" w:space="0" w:color="auto"/>
            <w:left w:val="none" w:sz="0" w:space="0" w:color="auto"/>
            <w:bottom w:val="none" w:sz="0" w:space="0" w:color="auto"/>
            <w:right w:val="none" w:sz="0" w:space="0" w:color="auto"/>
          </w:divBdr>
        </w:div>
        <w:div w:id="60716023">
          <w:marLeft w:val="0"/>
          <w:marRight w:val="0"/>
          <w:marTop w:val="0"/>
          <w:marBottom w:val="0"/>
          <w:divBdr>
            <w:top w:val="none" w:sz="0" w:space="0" w:color="auto"/>
            <w:left w:val="none" w:sz="0" w:space="0" w:color="auto"/>
            <w:bottom w:val="none" w:sz="0" w:space="0" w:color="auto"/>
            <w:right w:val="none" w:sz="0" w:space="0" w:color="auto"/>
          </w:divBdr>
        </w:div>
        <w:div w:id="1827087497">
          <w:marLeft w:val="0"/>
          <w:marRight w:val="0"/>
          <w:marTop w:val="0"/>
          <w:marBottom w:val="0"/>
          <w:divBdr>
            <w:top w:val="none" w:sz="0" w:space="0" w:color="auto"/>
            <w:left w:val="none" w:sz="0" w:space="0" w:color="auto"/>
            <w:bottom w:val="none" w:sz="0" w:space="0" w:color="auto"/>
            <w:right w:val="none" w:sz="0" w:space="0" w:color="auto"/>
          </w:divBdr>
        </w:div>
        <w:div w:id="909192081">
          <w:marLeft w:val="0"/>
          <w:marRight w:val="0"/>
          <w:marTop w:val="0"/>
          <w:marBottom w:val="0"/>
          <w:divBdr>
            <w:top w:val="none" w:sz="0" w:space="0" w:color="auto"/>
            <w:left w:val="none" w:sz="0" w:space="0" w:color="auto"/>
            <w:bottom w:val="none" w:sz="0" w:space="0" w:color="auto"/>
            <w:right w:val="none" w:sz="0" w:space="0" w:color="auto"/>
          </w:divBdr>
        </w:div>
        <w:div w:id="1474503">
          <w:marLeft w:val="0"/>
          <w:marRight w:val="0"/>
          <w:marTop w:val="0"/>
          <w:marBottom w:val="0"/>
          <w:divBdr>
            <w:top w:val="none" w:sz="0" w:space="0" w:color="auto"/>
            <w:left w:val="none" w:sz="0" w:space="0" w:color="auto"/>
            <w:bottom w:val="none" w:sz="0" w:space="0" w:color="auto"/>
            <w:right w:val="none" w:sz="0" w:space="0" w:color="auto"/>
          </w:divBdr>
        </w:div>
        <w:div w:id="309989247">
          <w:marLeft w:val="0"/>
          <w:marRight w:val="0"/>
          <w:marTop w:val="0"/>
          <w:marBottom w:val="0"/>
          <w:divBdr>
            <w:top w:val="none" w:sz="0" w:space="0" w:color="auto"/>
            <w:left w:val="none" w:sz="0" w:space="0" w:color="auto"/>
            <w:bottom w:val="none" w:sz="0" w:space="0" w:color="auto"/>
            <w:right w:val="none" w:sz="0" w:space="0" w:color="auto"/>
          </w:divBdr>
        </w:div>
        <w:div w:id="2029066458">
          <w:marLeft w:val="0"/>
          <w:marRight w:val="0"/>
          <w:marTop w:val="0"/>
          <w:marBottom w:val="0"/>
          <w:divBdr>
            <w:top w:val="none" w:sz="0" w:space="0" w:color="auto"/>
            <w:left w:val="none" w:sz="0" w:space="0" w:color="auto"/>
            <w:bottom w:val="none" w:sz="0" w:space="0" w:color="auto"/>
            <w:right w:val="none" w:sz="0" w:space="0" w:color="auto"/>
          </w:divBdr>
        </w:div>
        <w:div w:id="1966303065">
          <w:marLeft w:val="0"/>
          <w:marRight w:val="0"/>
          <w:marTop w:val="0"/>
          <w:marBottom w:val="0"/>
          <w:divBdr>
            <w:top w:val="none" w:sz="0" w:space="0" w:color="auto"/>
            <w:left w:val="none" w:sz="0" w:space="0" w:color="auto"/>
            <w:bottom w:val="none" w:sz="0" w:space="0" w:color="auto"/>
            <w:right w:val="none" w:sz="0" w:space="0" w:color="auto"/>
          </w:divBdr>
        </w:div>
        <w:div w:id="2047758078">
          <w:marLeft w:val="0"/>
          <w:marRight w:val="0"/>
          <w:marTop w:val="0"/>
          <w:marBottom w:val="0"/>
          <w:divBdr>
            <w:top w:val="none" w:sz="0" w:space="0" w:color="auto"/>
            <w:left w:val="none" w:sz="0" w:space="0" w:color="auto"/>
            <w:bottom w:val="none" w:sz="0" w:space="0" w:color="auto"/>
            <w:right w:val="none" w:sz="0" w:space="0" w:color="auto"/>
          </w:divBdr>
        </w:div>
        <w:div w:id="2121139819">
          <w:marLeft w:val="0"/>
          <w:marRight w:val="0"/>
          <w:marTop w:val="0"/>
          <w:marBottom w:val="0"/>
          <w:divBdr>
            <w:top w:val="none" w:sz="0" w:space="0" w:color="auto"/>
            <w:left w:val="none" w:sz="0" w:space="0" w:color="auto"/>
            <w:bottom w:val="none" w:sz="0" w:space="0" w:color="auto"/>
            <w:right w:val="none" w:sz="0" w:space="0" w:color="auto"/>
          </w:divBdr>
        </w:div>
        <w:div w:id="1189372233">
          <w:marLeft w:val="0"/>
          <w:marRight w:val="0"/>
          <w:marTop w:val="0"/>
          <w:marBottom w:val="0"/>
          <w:divBdr>
            <w:top w:val="none" w:sz="0" w:space="0" w:color="auto"/>
            <w:left w:val="none" w:sz="0" w:space="0" w:color="auto"/>
            <w:bottom w:val="none" w:sz="0" w:space="0" w:color="auto"/>
            <w:right w:val="none" w:sz="0" w:space="0" w:color="auto"/>
          </w:divBdr>
        </w:div>
        <w:div w:id="1559049584">
          <w:marLeft w:val="0"/>
          <w:marRight w:val="0"/>
          <w:marTop w:val="0"/>
          <w:marBottom w:val="0"/>
          <w:divBdr>
            <w:top w:val="none" w:sz="0" w:space="0" w:color="auto"/>
            <w:left w:val="none" w:sz="0" w:space="0" w:color="auto"/>
            <w:bottom w:val="none" w:sz="0" w:space="0" w:color="auto"/>
            <w:right w:val="none" w:sz="0" w:space="0" w:color="auto"/>
          </w:divBdr>
        </w:div>
        <w:div w:id="647636085">
          <w:marLeft w:val="0"/>
          <w:marRight w:val="0"/>
          <w:marTop w:val="0"/>
          <w:marBottom w:val="0"/>
          <w:divBdr>
            <w:top w:val="none" w:sz="0" w:space="0" w:color="auto"/>
            <w:left w:val="none" w:sz="0" w:space="0" w:color="auto"/>
            <w:bottom w:val="none" w:sz="0" w:space="0" w:color="auto"/>
            <w:right w:val="none" w:sz="0" w:space="0" w:color="auto"/>
          </w:divBdr>
        </w:div>
        <w:div w:id="795413193">
          <w:marLeft w:val="0"/>
          <w:marRight w:val="0"/>
          <w:marTop w:val="0"/>
          <w:marBottom w:val="0"/>
          <w:divBdr>
            <w:top w:val="none" w:sz="0" w:space="0" w:color="auto"/>
            <w:left w:val="none" w:sz="0" w:space="0" w:color="auto"/>
            <w:bottom w:val="none" w:sz="0" w:space="0" w:color="auto"/>
            <w:right w:val="none" w:sz="0" w:space="0" w:color="auto"/>
          </w:divBdr>
        </w:div>
        <w:div w:id="1446079305">
          <w:marLeft w:val="0"/>
          <w:marRight w:val="0"/>
          <w:marTop w:val="0"/>
          <w:marBottom w:val="0"/>
          <w:divBdr>
            <w:top w:val="none" w:sz="0" w:space="0" w:color="auto"/>
            <w:left w:val="none" w:sz="0" w:space="0" w:color="auto"/>
            <w:bottom w:val="none" w:sz="0" w:space="0" w:color="auto"/>
            <w:right w:val="none" w:sz="0" w:space="0" w:color="auto"/>
          </w:divBdr>
        </w:div>
        <w:div w:id="2017533699">
          <w:marLeft w:val="0"/>
          <w:marRight w:val="0"/>
          <w:marTop w:val="0"/>
          <w:marBottom w:val="0"/>
          <w:divBdr>
            <w:top w:val="none" w:sz="0" w:space="0" w:color="auto"/>
            <w:left w:val="none" w:sz="0" w:space="0" w:color="auto"/>
            <w:bottom w:val="none" w:sz="0" w:space="0" w:color="auto"/>
            <w:right w:val="none" w:sz="0" w:space="0" w:color="auto"/>
          </w:divBdr>
        </w:div>
        <w:div w:id="1275284743">
          <w:marLeft w:val="0"/>
          <w:marRight w:val="0"/>
          <w:marTop w:val="0"/>
          <w:marBottom w:val="0"/>
          <w:divBdr>
            <w:top w:val="none" w:sz="0" w:space="0" w:color="auto"/>
            <w:left w:val="none" w:sz="0" w:space="0" w:color="auto"/>
            <w:bottom w:val="none" w:sz="0" w:space="0" w:color="auto"/>
            <w:right w:val="none" w:sz="0" w:space="0" w:color="auto"/>
          </w:divBdr>
        </w:div>
      </w:divsChild>
    </w:div>
    <w:div w:id="409810258">
      <w:bodyDiv w:val="1"/>
      <w:marLeft w:val="0"/>
      <w:marRight w:val="0"/>
      <w:marTop w:val="0"/>
      <w:marBottom w:val="0"/>
      <w:divBdr>
        <w:top w:val="none" w:sz="0" w:space="0" w:color="auto"/>
        <w:left w:val="none" w:sz="0" w:space="0" w:color="auto"/>
        <w:bottom w:val="none" w:sz="0" w:space="0" w:color="auto"/>
        <w:right w:val="none" w:sz="0" w:space="0" w:color="auto"/>
      </w:divBdr>
    </w:div>
    <w:div w:id="422914497">
      <w:bodyDiv w:val="1"/>
      <w:marLeft w:val="0"/>
      <w:marRight w:val="0"/>
      <w:marTop w:val="0"/>
      <w:marBottom w:val="0"/>
      <w:divBdr>
        <w:top w:val="none" w:sz="0" w:space="0" w:color="auto"/>
        <w:left w:val="none" w:sz="0" w:space="0" w:color="auto"/>
        <w:bottom w:val="none" w:sz="0" w:space="0" w:color="auto"/>
        <w:right w:val="none" w:sz="0" w:space="0" w:color="auto"/>
      </w:divBdr>
    </w:div>
    <w:div w:id="433789518">
      <w:bodyDiv w:val="1"/>
      <w:marLeft w:val="0"/>
      <w:marRight w:val="0"/>
      <w:marTop w:val="0"/>
      <w:marBottom w:val="0"/>
      <w:divBdr>
        <w:top w:val="none" w:sz="0" w:space="0" w:color="auto"/>
        <w:left w:val="none" w:sz="0" w:space="0" w:color="auto"/>
        <w:bottom w:val="none" w:sz="0" w:space="0" w:color="auto"/>
        <w:right w:val="none" w:sz="0" w:space="0" w:color="auto"/>
      </w:divBdr>
    </w:div>
    <w:div w:id="435754341">
      <w:bodyDiv w:val="1"/>
      <w:marLeft w:val="0"/>
      <w:marRight w:val="0"/>
      <w:marTop w:val="0"/>
      <w:marBottom w:val="0"/>
      <w:divBdr>
        <w:top w:val="none" w:sz="0" w:space="0" w:color="auto"/>
        <w:left w:val="none" w:sz="0" w:space="0" w:color="auto"/>
        <w:bottom w:val="none" w:sz="0" w:space="0" w:color="auto"/>
        <w:right w:val="none" w:sz="0" w:space="0" w:color="auto"/>
      </w:divBdr>
    </w:div>
    <w:div w:id="452673429">
      <w:bodyDiv w:val="1"/>
      <w:marLeft w:val="0"/>
      <w:marRight w:val="0"/>
      <w:marTop w:val="0"/>
      <w:marBottom w:val="0"/>
      <w:divBdr>
        <w:top w:val="none" w:sz="0" w:space="0" w:color="auto"/>
        <w:left w:val="none" w:sz="0" w:space="0" w:color="auto"/>
        <w:bottom w:val="none" w:sz="0" w:space="0" w:color="auto"/>
        <w:right w:val="none" w:sz="0" w:space="0" w:color="auto"/>
      </w:divBdr>
    </w:div>
    <w:div w:id="453910185">
      <w:bodyDiv w:val="1"/>
      <w:marLeft w:val="0"/>
      <w:marRight w:val="0"/>
      <w:marTop w:val="0"/>
      <w:marBottom w:val="0"/>
      <w:divBdr>
        <w:top w:val="none" w:sz="0" w:space="0" w:color="auto"/>
        <w:left w:val="none" w:sz="0" w:space="0" w:color="auto"/>
        <w:bottom w:val="none" w:sz="0" w:space="0" w:color="auto"/>
        <w:right w:val="none" w:sz="0" w:space="0" w:color="auto"/>
      </w:divBdr>
    </w:div>
    <w:div w:id="485631059">
      <w:bodyDiv w:val="1"/>
      <w:marLeft w:val="0"/>
      <w:marRight w:val="0"/>
      <w:marTop w:val="0"/>
      <w:marBottom w:val="0"/>
      <w:divBdr>
        <w:top w:val="none" w:sz="0" w:space="0" w:color="auto"/>
        <w:left w:val="none" w:sz="0" w:space="0" w:color="auto"/>
        <w:bottom w:val="none" w:sz="0" w:space="0" w:color="auto"/>
        <w:right w:val="none" w:sz="0" w:space="0" w:color="auto"/>
      </w:divBdr>
    </w:div>
    <w:div w:id="487940041">
      <w:bodyDiv w:val="1"/>
      <w:marLeft w:val="0"/>
      <w:marRight w:val="0"/>
      <w:marTop w:val="0"/>
      <w:marBottom w:val="0"/>
      <w:divBdr>
        <w:top w:val="none" w:sz="0" w:space="0" w:color="auto"/>
        <w:left w:val="none" w:sz="0" w:space="0" w:color="auto"/>
        <w:bottom w:val="none" w:sz="0" w:space="0" w:color="auto"/>
        <w:right w:val="none" w:sz="0" w:space="0" w:color="auto"/>
      </w:divBdr>
    </w:div>
    <w:div w:id="491529976">
      <w:bodyDiv w:val="1"/>
      <w:marLeft w:val="0"/>
      <w:marRight w:val="0"/>
      <w:marTop w:val="0"/>
      <w:marBottom w:val="0"/>
      <w:divBdr>
        <w:top w:val="none" w:sz="0" w:space="0" w:color="auto"/>
        <w:left w:val="none" w:sz="0" w:space="0" w:color="auto"/>
        <w:bottom w:val="none" w:sz="0" w:space="0" w:color="auto"/>
        <w:right w:val="none" w:sz="0" w:space="0" w:color="auto"/>
      </w:divBdr>
    </w:div>
    <w:div w:id="526910844">
      <w:bodyDiv w:val="1"/>
      <w:marLeft w:val="0"/>
      <w:marRight w:val="0"/>
      <w:marTop w:val="0"/>
      <w:marBottom w:val="0"/>
      <w:divBdr>
        <w:top w:val="none" w:sz="0" w:space="0" w:color="auto"/>
        <w:left w:val="none" w:sz="0" w:space="0" w:color="auto"/>
        <w:bottom w:val="none" w:sz="0" w:space="0" w:color="auto"/>
        <w:right w:val="none" w:sz="0" w:space="0" w:color="auto"/>
      </w:divBdr>
    </w:div>
    <w:div w:id="536309323">
      <w:bodyDiv w:val="1"/>
      <w:marLeft w:val="0"/>
      <w:marRight w:val="0"/>
      <w:marTop w:val="0"/>
      <w:marBottom w:val="0"/>
      <w:divBdr>
        <w:top w:val="none" w:sz="0" w:space="0" w:color="auto"/>
        <w:left w:val="none" w:sz="0" w:space="0" w:color="auto"/>
        <w:bottom w:val="none" w:sz="0" w:space="0" w:color="auto"/>
        <w:right w:val="none" w:sz="0" w:space="0" w:color="auto"/>
      </w:divBdr>
    </w:div>
    <w:div w:id="540941878">
      <w:bodyDiv w:val="1"/>
      <w:marLeft w:val="0"/>
      <w:marRight w:val="0"/>
      <w:marTop w:val="0"/>
      <w:marBottom w:val="0"/>
      <w:divBdr>
        <w:top w:val="none" w:sz="0" w:space="0" w:color="auto"/>
        <w:left w:val="none" w:sz="0" w:space="0" w:color="auto"/>
        <w:bottom w:val="none" w:sz="0" w:space="0" w:color="auto"/>
        <w:right w:val="none" w:sz="0" w:space="0" w:color="auto"/>
      </w:divBdr>
    </w:div>
    <w:div w:id="562906701">
      <w:bodyDiv w:val="1"/>
      <w:marLeft w:val="0"/>
      <w:marRight w:val="0"/>
      <w:marTop w:val="0"/>
      <w:marBottom w:val="0"/>
      <w:divBdr>
        <w:top w:val="none" w:sz="0" w:space="0" w:color="auto"/>
        <w:left w:val="none" w:sz="0" w:space="0" w:color="auto"/>
        <w:bottom w:val="none" w:sz="0" w:space="0" w:color="auto"/>
        <w:right w:val="none" w:sz="0" w:space="0" w:color="auto"/>
      </w:divBdr>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671223897">
          <w:marLeft w:val="0"/>
          <w:marRight w:val="0"/>
          <w:marTop w:val="0"/>
          <w:marBottom w:val="0"/>
          <w:divBdr>
            <w:top w:val="none" w:sz="0" w:space="0" w:color="auto"/>
            <w:left w:val="none" w:sz="0" w:space="0" w:color="auto"/>
            <w:bottom w:val="none" w:sz="0" w:space="0" w:color="auto"/>
            <w:right w:val="none" w:sz="0" w:space="0" w:color="auto"/>
          </w:divBdr>
          <w:divsChild>
            <w:div w:id="8338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2859">
      <w:bodyDiv w:val="1"/>
      <w:marLeft w:val="0"/>
      <w:marRight w:val="0"/>
      <w:marTop w:val="0"/>
      <w:marBottom w:val="0"/>
      <w:divBdr>
        <w:top w:val="none" w:sz="0" w:space="0" w:color="auto"/>
        <w:left w:val="none" w:sz="0" w:space="0" w:color="auto"/>
        <w:bottom w:val="none" w:sz="0" w:space="0" w:color="auto"/>
        <w:right w:val="none" w:sz="0" w:space="0" w:color="auto"/>
      </w:divBdr>
    </w:div>
    <w:div w:id="571935550">
      <w:bodyDiv w:val="1"/>
      <w:marLeft w:val="0"/>
      <w:marRight w:val="0"/>
      <w:marTop w:val="0"/>
      <w:marBottom w:val="0"/>
      <w:divBdr>
        <w:top w:val="none" w:sz="0" w:space="0" w:color="auto"/>
        <w:left w:val="none" w:sz="0" w:space="0" w:color="auto"/>
        <w:bottom w:val="none" w:sz="0" w:space="0" w:color="auto"/>
        <w:right w:val="none" w:sz="0" w:space="0" w:color="auto"/>
      </w:divBdr>
    </w:div>
    <w:div w:id="575015529">
      <w:bodyDiv w:val="1"/>
      <w:marLeft w:val="0"/>
      <w:marRight w:val="0"/>
      <w:marTop w:val="0"/>
      <w:marBottom w:val="0"/>
      <w:divBdr>
        <w:top w:val="none" w:sz="0" w:space="0" w:color="auto"/>
        <w:left w:val="none" w:sz="0" w:space="0" w:color="auto"/>
        <w:bottom w:val="none" w:sz="0" w:space="0" w:color="auto"/>
        <w:right w:val="none" w:sz="0" w:space="0" w:color="auto"/>
      </w:divBdr>
    </w:div>
    <w:div w:id="586154177">
      <w:bodyDiv w:val="1"/>
      <w:marLeft w:val="0"/>
      <w:marRight w:val="0"/>
      <w:marTop w:val="0"/>
      <w:marBottom w:val="0"/>
      <w:divBdr>
        <w:top w:val="none" w:sz="0" w:space="0" w:color="auto"/>
        <w:left w:val="none" w:sz="0" w:space="0" w:color="auto"/>
        <w:bottom w:val="none" w:sz="0" w:space="0" w:color="auto"/>
        <w:right w:val="none" w:sz="0" w:space="0" w:color="auto"/>
      </w:divBdr>
      <w:divsChild>
        <w:div w:id="351689171">
          <w:marLeft w:val="0"/>
          <w:marRight w:val="0"/>
          <w:marTop w:val="0"/>
          <w:marBottom w:val="0"/>
          <w:divBdr>
            <w:top w:val="none" w:sz="0" w:space="0" w:color="auto"/>
            <w:left w:val="none" w:sz="0" w:space="0" w:color="auto"/>
            <w:bottom w:val="none" w:sz="0" w:space="0" w:color="auto"/>
            <w:right w:val="none" w:sz="0" w:space="0" w:color="auto"/>
          </w:divBdr>
          <w:divsChild>
            <w:div w:id="2019043078">
              <w:marLeft w:val="0"/>
              <w:marRight w:val="0"/>
              <w:marTop w:val="0"/>
              <w:marBottom w:val="0"/>
              <w:divBdr>
                <w:top w:val="none" w:sz="0" w:space="0" w:color="auto"/>
                <w:left w:val="none" w:sz="0" w:space="0" w:color="auto"/>
                <w:bottom w:val="none" w:sz="0" w:space="0" w:color="auto"/>
                <w:right w:val="none" w:sz="0" w:space="0" w:color="auto"/>
              </w:divBdr>
            </w:div>
            <w:div w:id="8439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7332">
      <w:bodyDiv w:val="1"/>
      <w:marLeft w:val="0"/>
      <w:marRight w:val="0"/>
      <w:marTop w:val="0"/>
      <w:marBottom w:val="0"/>
      <w:divBdr>
        <w:top w:val="none" w:sz="0" w:space="0" w:color="auto"/>
        <w:left w:val="none" w:sz="0" w:space="0" w:color="auto"/>
        <w:bottom w:val="none" w:sz="0" w:space="0" w:color="auto"/>
        <w:right w:val="none" w:sz="0" w:space="0" w:color="auto"/>
      </w:divBdr>
    </w:div>
    <w:div w:id="588850419">
      <w:bodyDiv w:val="1"/>
      <w:marLeft w:val="0"/>
      <w:marRight w:val="0"/>
      <w:marTop w:val="0"/>
      <w:marBottom w:val="0"/>
      <w:divBdr>
        <w:top w:val="none" w:sz="0" w:space="0" w:color="auto"/>
        <w:left w:val="none" w:sz="0" w:space="0" w:color="auto"/>
        <w:bottom w:val="none" w:sz="0" w:space="0" w:color="auto"/>
        <w:right w:val="none" w:sz="0" w:space="0" w:color="auto"/>
      </w:divBdr>
    </w:div>
    <w:div w:id="591623934">
      <w:bodyDiv w:val="1"/>
      <w:marLeft w:val="0"/>
      <w:marRight w:val="0"/>
      <w:marTop w:val="0"/>
      <w:marBottom w:val="0"/>
      <w:divBdr>
        <w:top w:val="none" w:sz="0" w:space="0" w:color="auto"/>
        <w:left w:val="none" w:sz="0" w:space="0" w:color="auto"/>
        <w:bottom w:val="none" w:sz="0" w:space="0" w:color="auto"/>
        <w:right w:val="none" w:sz="0" w:space="0" w:color="auto"/>
      </w:divBdr>
    </w:div>
    <w:div w:id="618993235">
      <w:bodyDiv w:val="1"/>
      <w:marLeft w:val="0"/>
      <w:marRight w:val="0"/>
      <w:marTop w:val="0"/>
      <w:marBottom w:val="0"/>
      <w:divBdr>
        <w:top w:val="none" w:sz="0" w:space="0" w:color="auto"/>
        <w:left w:val="none" w:sz="0" w:space="0" w:color="auto"/>
        <w:bottom w:val="none" w:sz="0" w:space="0" w:color="auto"/>
        <w:right w:val="none" w:sz="0" w:space="0" w:color="auto"/>
      </w:divBdr>
    </w:div>
    <w:div w:id="622417851">
      <w:bodyDiv w:val="1"/>
      <w:marLeft w:val="0"/>
      <w:marRight w:val="0"/>
      <w:marTop w:val="0"/>
      <w:marBottom w:val="0"/>
      <w:divBdr>
        <w:top w:val="none" w:sz="0" w:space="0" w:color="auto"/>
        <w:left w:val="none" w:sz="0" w:space="0" w:color="auto"/>
        <w:bottom w:val="none" w:sz="0" w:space="0" w:color="auto"/>
        <w:right w:val="none" w:sz="0" w:space="0" w:color="auto"/>
      </w:divBdr>
    </w:div>
    <w:div w:id="636909356">
      <w:bodyDiv w:val="1"/>
      <w:marLeft w:val="0"/>
      <w:marRight w:val="0"/>
      <w:marTop w:val="0"/>
      <w:marBottom w:val="0"/>
      <w:divBdr>
        <w:top w:val="none" w:sz="0" w:space="0" w:color="auto"/>
        <w:left w:val="none" w:sz="0" w:space="0" w:color="auto"/>
        <w:bottom w:val="none" w:sz="0" w:space="0" w:color="auto"/>
        <w:right w:val="none" w:sz="0" w:space="0" w:color="auto"/>
      </w:divBdr>
    </w:div>
    <w:div w:id="637993890">
      <w:bodyDiv w:val="1"/>
      <w:marLeft w:val="0"/>
      <w:marRight w:val="0"/>
      <w:marTop w:val="0"/>
      <w:marBottom w:val="0"/>
      <w:divBdr>
        <w:top w:val="none" w:sz="0" w:space="0" w:color="auto"/>
        <w:left w:val="none" w:sz="0" w:space="0" w:color="auto"/>
        <w:bottom w:val="none" w:sz="0" w:space="0" w:color="auto"/>
        <w:right w:val="none" w:sz="0" w:space="0" w:color="auto"/>
      </w:divBdr>
    </w:div>
    <w:div w:id="643777830">
      <w:bodyDiv w:val="1"/>
      <w:marLeft w:val="0"/>
      <w:marRight w:val="0"/>
      <w:marTop w:val="0"/>
      <w:marBottom w:val="0"/>
      <w:divBdr>
        <w:top w:val="none" w:sz="0" w:space="0" w:color="auto"/>
        <w:left w:val="none" w:sz="0" w:space="0" w:color="auto"/>
        <w:bottom w:val="none" w:sz="0" w:space="0" w:color="auto"/>
        <w:right w:val="none" w:sz="0" w:space="0" w:color="auto"/>
      </w:divBdr>
    </w:div>
    <w:div w:id="645276866">
      <w:bodyDiv w:val="1"/>
      <w:marLeft w:val="0"/>
      <w:marRight w:val="0"/>
      <w:marTop w:val="0"/>
      <w:marBottom w:val="0"/>
      <w:divBdr>
        <w:top w:val="none" w:sz="0" w:space="0" w:color="auto"/>
        <w:left w:val="none" w:sz="0" w:space="0" w:color="auto"/>
        <w:bottom w:val="none" w:sz="0" w:space="0" w:color="auto"/>
        <w:right w:val="none" w:sz="0" w:space="0" w:color="auto"/>
      </w:divBdr>
    </w:div>
    <w:div w:id="647125399">
      <w:bodyDiv w:val="1"/>
      <w:marLeft w:val="0"/>
      <w:marRight w:val="0"/>
      <w:marTop w:val="0"/>
      <w:marBottom w:val="0"/>
      <w:divBdr>
        <w:top w:val="none" w:sz="0" w:space="0" w:color="auto"/>
        <w:left w:val="none" w:sz="0" w:space="0" w:color="auto"/>
        <w:bottom w:val="none" w:sz="0" w:space="0" w:color="auto"/>
        <w:right w:val="none" w:sz="0" w:space="0" w:color="auto"/>
      </w:divBdr>
    </w:div>
    <w:div w:id="663749438">
      <w:bodyDiv w:val="1"/>
      <w:marLeft w:val="0"/>
      <w:marRight w:val="0"/>
      <w:marTop w:val="0"/>
      <w:marBottom w:val="0"/>
      <w:divBdr>
        <w:top w:val="none" w:sz="0" w:space="0" w:color="auto"/>
        <w:left w:val="none" w:sz="0" w:space="0" w:color="auto"/>
        <w:bottom w:val="none" w:sz="0" w:space="0" w:color="auto"/>
        <w:right w:val="none" w:sz="0" w:space="0" w:color="auto"/>
      </w:divBdr>
    </w:div>
    <w:div w:id="677849316">
      <w:bodyDiv w:val="1"/>
      <w:marLeft w:val="0"/>
      <w:marRight w:val="0"/>
      <w:marTop w:val="0"/>
      <w:marBottom w:val="0"/>
      <w:divBdr>
        <w:top w:val="none" w:sz="0" w:space="0" w:color="auto"/>
        <w:left w:val="none" w:sz="0" w:space="0" w:color="auto"/>
        <w:bottom w:val="none" w:sz="0" w:space="0" w:color="auto"/>
        <w:right w:val="none" w:sz="0" w:space="0" w:color="auto"/>
      </w:divBdr>
      <w:divsChild>
        <w:div w:id="83109688">
          <w:marLeft w:val="0"/>
          <w:marRight w:val="0"/>
          <w:marTop w:val="0"/>
          <w:marBottom w:val="0"/>
          <w:divBdr>
            <w:top w:val="none" w:sz="0" w:space="0" w:color="auto"/>
            <w:left w:val="none" w:sz="0" w:space="0" w:color="auto"/>
            <w:bottom w:val="none" w:sz="0" w:space="0" w:color="auto"/>
            <w:right w:val="none" w:sz="0" w:space="0" w:color="auto"/>
          </w:divBdr>
        </w:div>
      </w:divsChild>
    </w:div>
    <w:div w:id="686442451">
      <w:bodyDiv w:val="1"/>
      <w:marLeft w:val="0"/>
      <w:marRight w:val="0"/>
      <w:marTop w:val="0"/>
      <w:marBottom w:val="0"/>
      <w:divBdr>
        <w:top w:val="none" w:sz="0" w:space="0" w:color="auto"/>
        <w:left w:val="none" w:sz="0" w:space="0" w:color="auto"/>
        <w:bottom w:val="none" w:sz="0" w:space="0" w:color="auto"/>
        <w:right w:val="none" w:sz="0" w:space="0" w:color="auto"/>
      </w:divBdr>
    </w:div>
    <w:div w:id="690761822">
      <w:bodyDiv w:val="1"/>
      <w:marLeft w:val="0"/>
      <w:marRight w:val="0"/>
      <w:marTop w:val="0"/>
      <w:marBottom w:val="0"/>
      <w:divBdr>
        <w:top w:val="none" w:sz="0" w:space="0" w:color="auto"/>
        <w:left w:val="none" w:sz="0" w:space="0" w:color="auto"/>
        <w:bottom w:val="none" w:sz="0" w:space="0" w:color="auto"/>
        <w:right w:val="none" w:sz="0" w:space="0" w:color="auto"/>
      </w:divBdr>
    </w:div>
    <w:div w:id="696391791">
      <w:bodyDiv w:val="1"/>
      <w:marLeft w:val="0"/>
      <w:marRight w:val="0"/>
      <w:marTop w:val="0"/>
      <w:marBottom w:val="0"/>
      <w:divBdr>
        <w:top w:val="none" w:sz="0" w:space="0" w:color="auto"/>
        <w:left w:val="none" w:sz="0" w:space="0" w:color="auto"/>
        <w:bottom w:val="none" w:sz="0" w:space="0" w:color="auto"/>
        <w:right w:val="none" w:sz="0" w:space="0" w:color="auto"/>
      </w:divBdr>
    </w:div>
    <w:div w:id="696808541">
      <w:bodyDiv w:val="1"/>
      <w:marLeft w:val="0"/>
      <w:marRight w:val="0"/>
      <w:marTop w:val="0"/>
      <w:marBottom w:val="0"/>
      <w:divBdr>
        <w:top w:val="none" w:sz="0" w:space="0" w:color="auto"/>
        <w:left w:val="none" w:sz="0" w:space="0" w:color="auto"/>
        <w:bottom w:val="none" w:sz="0" w:space="0" w:color="auto"/>
        <w:right w:val="none" w:sz="0" w:space="0" w:color="auto"/>
      </w:divBdr>
    </w:div>
    <w:div w:id="700477748">
      <w:bodyDiv w:val="1"/>
      <w:marLeft w:val="0"/>
      <w:marRight w:val="0"/>
      <w:marTop w:val="0"/>
      <w:marBottom w:val="0"/>
      <w:divBdr>
        <w:top w:val="none" w:sz="0" w:space="0" w:color="auto"/>
        <w:left w:val="none" w:sz="0" w:space="0" w:color="auto"/>
        <w:bottom w:val="none" w:sz="0" w:space="0" w:color="auto"/>
        <w:right w:val="none" w:sz="0" w:space="0" w:color="auto"/>
      </w:divBdr>
    </w:div>
    <w:div w:id="703792492">
      <w:bodyDiv w:val="1"/>
      <w:marLeft w:val="0"/>
      <w:marRight w:val="0"/>
      <w:marTop w:val="0"/>
      <w:marBottom w:val="0"/>
      <w:divBdr>
        <w:top w:val="none" w:sz="0" w:space="0" w:color="auto"/>
        <w:left w:val="none" w:sz="0" w:space="0" w:color="auto"/>
        <w:bottom w:val="none" w:sz="0" w:space="0" w:color="auto"/>
        <w:right w:val="none" w:sz="0" w:space="0" w:color="auto"/>
      </w:divBdr>
    </w:div>
    <w:div w:id="717239483">
      <w:bodyDiv w:val="1"/>
      <w:marLeft w:val="0"/>
      <w:marRight w:val="0"/>
      <w:marTop w:val="0"/>
      <w:marBottom w:val="0"/>
      <w:divBdr>
        <w:top w:val="none" w:sz="0" w:space="0" w:color="auto"/>
        <w:left w:val="none" w:sz="0" w:space="0" w:color="auto"/>
        <w:bottom w:val="none" w:sz="0" w:space="0" w:color="auto"/>
        <w:right w:val="none" w:sz="0" w:space="0" w:color="auto"/>
      </w:divBdr>
    </w:div>
    <w:div w:id="717364182">
      <w:bodyDiv w:val="1"/>
      <w:marLeft w:val="0"/>
      <w:marRight w:val="0"/>
      <w:marTop w:val="0"/>
      <w:marBottom w:val="0"/>
      <w:divBdr>
        <w:top w:val="none" w:sz="0" w:space="0" w:color="auto"/>
        <w:left w:val="none" w:sz="0" w:space="0" w:color="auto"/>
        <w:bottom w:val="none" w:sz="0" w:space="0" w:color="auto"/>
        <w:right w:val="none" w:sz="0" w:space="0" w:color="auto"/>
      </w:divBdr>
      <w:divsChild>
        <w:div w:id="1232883822">
          <w:marLeft w:val="0"/>
          <w:marRight w:val="0"/>
          <w:marTop w:val="0"/>
          <w:marBottom w:val="0"/>
          <w:divBdr>
            <w:top w:val="none" w:sz="0" w:space="0" w:color="auto"/>
            <w:left w:val="none" w:sz="0" w:space="0" w:color="auto"/>
            <w:bottom w:val="none" w:sz="0" w:space="0" w:color="auto"/>
            <w:right w:val="none" w:sz="0" w:space="0" w:color="auto"/>
          </w:divBdr>
          <w:divsChild>
            <w:div w:id="18154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6412">
      <w:bodyDiv w:val="1"/>
      <w:marLeft w:val="0"/>
      <w:marRight w:val="0"/>
      <w:marTop w:val="0"/>
      <w:marBottom w:val="0"/>
      <w:divBdr>
        <w:top w:val="none" w:sz="0" w:space="0" w:color="auto"/>
        <w:left w:val="none" w:sz="0" w:space="0" w:color="auto"/>
        <w:bottom w:val="none" w:sz="0" w:space="0" w:color="auto"/>
        <w:right w:val="none" w:sz="0" w:space="0" w:color="auto"/>
      </w:divBdr>
    </w:div>
    <w:div w:id="746541661">
      <w:bodyDiv w:val="1"/>
      <w:marLeft w:val="0"/>
      <w:marRight w:val="0"/>
      <w:marTop w:val="0"/>
      <w:marBottom w:val="0"/>
      <w:divBdr>
        <w:top w:val="none" w:sz="0" w:space="0" w:color="auto"/>
        <w:left w:val="none" w:sz="0" w:space="0" w:color="auto"/>
        <w:bottom w:val="none" w:sz="0" w:space="0" w:color="auto"/>
        <w:right w:val="none" w:sz="0" w:space="0" w:color="auto"/>
      </w:divBdr>
    </w:div>
    <w:div w:id="753168241">
      <w:bodyDiv w:val="1"/>
      <w:marLeft w:val="0"/>
      <w:marRight w:val="0"/>
      <w:marTop w:val="0"/>
      <w:marBottom w:val="0"/>
      <w:divBdr>
        <w:top w:val="none" w:sz="0" w:space="0" w:color="auto"/>
        <w:left w:val="none" w:sz="0" w:space="0" w:color="auto"/>
        <w:bottom w:val="none" w:sz="0" w:space="0" w:color="auto"/>
        <w:right w:val="none" w:sz="0" w:space="0" w:color="auto"/>
      </w:divBdr>
    </w:div>
    <w:div w:id="762725870">
      <w:bodyDiv w:val="1"/>
      <w:marLeft w:val="0"/>
      <w:marRight w:val="0"/>
      <w:marTop w:val="0"/>
      <w:marBottom w:val="0"/>
      <w:divBdr>
        <w:top w:val="none" w:sz="0" w:space="0" w:color="auto"/>
        <w:left w:val="none" w:sz="0" w:space="0" w:color="auto"/>
        <w:bottom w:val="none" w:sz="0" w:space="0" w:color="auto"/>
        <w:right w:val="none" w:sz="0" w:space="0" w:color="auto"/>
      </w:divBdr>
    </w:div>
    <w:div w:id="780104757">
      <w:bodyDiv w:val="1"/>
      <w:marLeft w:val="0"/>
      <w:marRight w:val="0"/>
      <w:marTop w:val="0"/>
      <w:marBottom w:val="0"/>
      <w:divBdr>
        <w:top w:val="none" w:sz="0" w:space="0" w:color="auto"/>
        <w:left w:val="none" w:sz="0" w:space="0" w:color="auto"/>
        <w:bottom w:val="none" w:sz="0" w:space="0" w:color="auto"/>
        <w:right w:val="none" w:sz="0" w:space="0" w:color="auto"/>
      </w:divBdr>
    </w:div>
    <w:div w:id="790439450">
      <w:bodyDiv w:val="1"/>
      <w:marLeft w:val="0"/>
      <w:marRight w:val="0"/>
      <w:marTop w:val="0"/>
      <w:marBottom w:val="0"/>
      <w:divBdr>
        <w:top w:val="none" w:sz="0" w:space="0" w:color="auto"/>
        <w:left w:val="none" w:sz="0" w:space="0" w:color="auto"/>
        <w:bottom w:val="none" w:sz="0" w:space="0" w:color="auto"/>
        <w:right w:val="none" w:sz="0" w:space="0" w:color="auto"/>
      </w:divBdr>
    </w:div>
    <w:div w:id="790977034">
      <w:bodyDiv w:val="1"/>
      <w:marLeft w:val="0"/>
      <w:marRight w:val="0"/>
      <w:marTop w:val="0"/>
      <w:marBottom w:val="0"/>
      <w:divBdr>
        <w:top w:val="none" w:sz="0" w:space="0" w:color="auto"/>
        <w:left w:val="none" w:sz="0" w:space="0" w:color="auto"/>
        <w:bottom w:val="none" w:sz="0" w:space="0" w:color="auto"/>
        <w:right w:val="none" w:sz="0" w:space="0" w:color="auto"/>
      </w:divBdr>
    </w:div>
    <w:div w:id="793250184">
      <w:bodyDiv w:val="1"/>
      <w:marLeft w:val="0"/>
      <w:marRight w:val="0"/>
      <w:marTop w:val="0"/>
      <w:marBottom w:val="0"/>
      <w:divBdr>
        <w:top w:val="none" w:sz="0" w:space="0" w:color="auto"/>
        <w:left w:val="none" w:sz="0" w:space="0" w:color="auto"/>
        <w:bottom w:val="none" w:sz="0" w:space="0" w:color="auto"/>
        <w:right w:val="none" w:sz="0" w:space="0" w:color="auto"/>
      </w:divBdr>
    </w:div>
    <w:div w:id="800153699">
      <w:bodyDiv w:val="1"/>
      <w:marLeft w:val="0"/>
      <w:marRight w:val="0"/>
      <w:marTop w:val="0"/>
      <w:marBottom w:val="0"/>
      <w:divBdr>
        <w:top w:val="none" w:sz="0" w:space="0" w:color="auto"/>
        <w:left w:val="none" w:sz="0" w:space="0" w:color="auto"/>
        <w:bottom w:val="none" w:sz="0" w:space="0" w:color="auto"/>
        <w:right w:val="none" w:sz="0" w:space="0" w:color="auto"/>
      </w:divBdr>
    </w:div>
    <w:div w:id="831603458">
      <w:bodyDiv w:val="1"/>
      <w:marLeft w:val="0"/>
      <w:marRight w:val="0"/>
      <w:marTop w:val="0"/>
      <w:marBottom w:val="0"/>
      <w:divBdr>
        <w:top w:val="none" w:sz="0" w:space="0" w:color="auto"/>
        <w:left w:val="none" w:sz="0" w:space="0" w:color="auto"/>
        <w:bottom w:val="none" w:sz="0" w:space="0" w:color="auto"/>
        <w:right w:val="none" w:sz="0" w:space="0" w:color="auto"/>
      </w:divBdr>
    </w:div>
    <w:div w:id="835925612">
      <w:bodyDiv w:val="1"/>
      <w:marLeft w:val="0"/>
      <w:marRight w:val="0"/>
      <w:marTop w:val="0"/>
      <w:marBottom w:val="0"/>
      <w:divBdr>
        <w:top w:val="none" w:sz="0" w:space="0" w:color="auto"/>
        <w:left w:val="none" w:sz="0" w:space="0" w:color="auto"/>
        <w:bottom w:val="none" w:sz="0" w:space="0" w:color="auto"/>
        <w:right w:val="none" w:sz="0" w:space="0" w:color="auto"/>
      </w:divBdr>
    </w:div>
    <w:div w:id="844629815">
      <w:bodyDiv w:val="1"/>
      <w:marLeft w:val="0"/>
      <w:marRight w:val="0"/>
      <w:marTop w:val="0"/>
      <w:marBottom w:val="0"/>
      <w:divBdr>
        <w:top w:val="none" w:sz="0" w:space="0" w:color="auto"/>
        <w:left w:val="none" w:sz="0" w:space="0" w:color="auto"/>
        <w:bottom w:val="none" w:sz="0" w:space="0" w:color="auto"/>
        <w:right w:val="none" w:sz="0" w:space="0" w:color="auto"/>
      </w:divBdr>
    </w:div>
    <w:div w:id="846215492">
      <w:bodyDiv w:val="1"/>
      <w:marLeft w:val="0"/>
      <w:marRight w:val="0"/>
      <w:marTop w:val="0"/>
      <w:marBottom w:val="0"/>
      <w:divBdr>
        <w:top w:val="none" w:sz="0" w:space="0" w:color="auto"/>
        <w:left w:val="none" w:sz="0" w:space="0" w:color="auto"/>
        <w:bottom w:val="none" w:sz="0" w:space="0" w:color="auto"/>
        <w:right w:val="none" w:sz="0" w:space="0" w:color="auto"/>
      </w:divBdr>
    </w:div>
    <w:div w:id="847718401">
      <w:bodyDiv w:val="1"/>
      <w:marLeft w:val="0"/>
      <w:marRight w:val="0"/>
      <w:marTop w:val="0"/>
      <w:marBottom w:val="0"/>
      <w:divBdr>
        <w:top w:val="none" w:sz="0" w:space="0" w:color="auto"/>
        <w:left w:val="none" w:sz="0" w:space="0" w:color="auto"/>
        <w:bottom w:val="none" w:sz="0" w:space="0" w:color="auto"/>
        <w:right w:val="none" w:sz="0" w:space="0" w:color="auto"/>
      </w:divBdr>
    </w:div>
    <w:div w:id="851340129">
      <w:bodyDiv w:val="1"/>
      <w:marLeft w:val="0"/>
      <w:marRight w:val="0"/>
      <w:marTop w:val="0"/>
      <w:marBottom w:val="0"/>
      <w:divBdr>
        <w:top w:val="none" w:sz="0" w:space="0" w:color="auto"/>
        <w:left w:val="none" w:sz="0" w:space="0" w:color="auto"/>
        <w:bottom w:val="none" w:sz="0" w:space="0" w:color="auto"/>
        <w:right w:val="none" w:sz="0" w:space="0" w:color="auto"/>
      </w:divBdr>
    </w:div>
    <w:div w:id="853230915">
      <w:bodyDiv w:val="1"/>
      <w:marLeft w:val="0"/>
      <w:marRight w:val="0"/>
      <w:marTop w:val="0"/>
      <w:marBottom w:val="0"/>
      <w:divBdr>
        <w:top w:val="none" w:sz="0" w:space="0" w:color="auto"/>
        <w:left w:val="none" w:sz="0" w:space="0" w:color="auto"/>
        <w:bottom w:val="none" w:sz="0" w:space="0" w:color="auto"/>
        <w:right w:val="none" w:sz="0" w:space="0" w:color="auto"/>
      </w:divBdr>
    </w:div>
    <w:div w:id="862593933">
      <w:bodyDiv w:val="1"/>
      <w:marLeft w:val="0"/>
      <w:marRight w:val="0"/>
      <w:marTop w:val="0"/>
      <w:marBottom w:val="0"/>
      <w:divBdr>
        <w:top w:val="none" w:sz="0" w:space="0" w:color="auto"/>
        <w:left w:val="none" w:sz="0" w:space="0" w:color="auto"/>
        <w:bottom w:val="none" w:sz="0" w:space="0" w:color="auto"/>
        <w:right w:val="none" w:sz="0" w:space="0" w:color="auto"/>
      </w:divBdr>
      <w:divsChild>
        <w:div w:id="1555963067">
          <w:marLeft w:val="0"/>
          <w:marRight w:val="0"/>
          <w:marTop w:val="0"/>
          <w:marBottom w:val="0"/>
          <w:divBdr>
            <w:top w:val="none" w:sz="0" w:space="0" w:color="auto"/>
            <w:left w:val="none" w:sz="0" w:space="0" w:color="auto"/>
            <w:bottom w:val="none" w:sz="0" w:space="0" w:color="auto"/>
            <w:right w:val="none" w:sz="0" w:space="0" w:color="auto"/>
          </w:divBdr>
        </w:div>
        <w:div w:id="1048384910">
          <w:marLeft w:val="0"/>
          <w:marRight w:val="0"/>
          <w:marTop w:val="0"/>
          <w:marBottom w:val="0"/>
          <w:divBdr>
            <w:top w:val="none" w:sz="0" w:space="0" w:color="auto"/>
            <w:left w:val="none" w:sz="0" w:space="0" w:color="auto"/>
            <w:bottom w:val="none" w:sz="0" w:space="0" w:color="auto"/>
            <w:right w:val="none" w:sz="0" w:space="0" w:color="auto"/>
          </w:divBdr>
        </w:div>
        <w:div w:id="1862740791">
          <w:marLeft w:val="0"/>
          <w:marRight w:val="0"/>
          <w:marTop w:val="0"/>
          <w:marBottom w:val="0"/>
          <w:divBdr>
            <w:top w:val="none" w:sz="0" w:space="0" w:color="auto"/>
            <w:left w:val="none" w:sz="0" w:space="0" w:color="auto"/>
            <w:bottom w:val="none" w:sz="0" w:space="0" w:color="auto"/>
            <w:right w:val="none" w:sz="0" w:space="0" w:color="auto"/>
          </w:divBdr>
        </w:div>
        <w:div w:id="1870023015">
          <w:marLeft w:val="0"/>
          <w:marRight w:val="0"/>
          <w:marTop w:val="0"/>
          <w:marBottom w:val="0"/>
          <w:divBdr>
            <w:top w:val="none" w:sz="0" w:space="0" w:color="auto"/>
            <w:left w:val="none" w:sz="0" w:space="0" w:color="auto"/>
            <w:bottom w:val="none" w:sz="0" w:space="0" w:color="auto"/>
            <w:right w:val="none" w:sz="0" w:space="0" w:color="auto"/>
          </w:divBdr>
        </w:div>
        <w:div w:id="385110190">
          <w:marLeft w:val="0"/>
          <w:marRight w:val="0"/>
          <w:marTop w:val="0"/>
          <w:marBottom w:val="0"/>
          <w:divBdr>
            <w:top w:val="none" w:sz="0" w:space="0" w:color="auto"/>
            <w:left w:val="none" w:sz="0" w:space="0" w:color="auto"/>
            <w:bottom w:val="none" w:sz="0" w:space="0" w:color="auto"/>
            <w:right w:val="none" w:sz="0" w:space="0" w:color="auto"/>
          </w:divBdr>
        </w:div>
        <w:div w:id="1270891795">
          <w:marLeft w:val="0"/>
          <w:marRight w:val="0"/>
          <w:marTop w:val="0"/>
          <w:marBottom w:val="0"/>
          <w:divBdr>
            <w:top w:val="none" w:sz="0" w:space="0" w:color="auto"/>
            <w:left w:val="none" w:sz="0" w:space="0" w:color="auto"/>
            <w:bottom w:val="none" w:sz="0" w:space="0" w:color="auto"/>
            <w:right w:val="none" w:sz="0" w:space="0" w:color="auto"/>
          </w:divBdr>
        </w:div>
        <w:div w:id="291637790">
          <w:marLeft w:val="0"/>
          <w:marRight w:val="0"/>
          <w:marTop w:val="0"/>
          <w:marBottom w:val="0"/>
          <w:divBdr>
            <w:top w:val="none" w:sz="0" w:space="0" w:color="auto"/>
            <w:left w:val="none" w:sz="0" w:space="0" w:color="auto"/>
            <w:bottom w:val="none" w:sz="0" w:space="0" w:color="auto"/>
            <w:right w:val="none" w:sz="0" w:space="0" w:color="auto"/>
          </w:divBdr>
        </w:div>
        <w:div w:id="790172897">
          <w:marLeft w:val="0"/>
          <w:marRight w:val="0"/>
          <w:marTop w:val="0"/>
          <w:marBottom w:val="0"/>
          <w:divBdr>
            <w:top w:val="none" w:sz="0" w:space="0" w:color="auto"/>
            <w:left w:val="none" w:sz="0" w:space="0" w:color="auto"/>
            <w:bottom w:val="none" w:sz="0" w:space="0" w:color="auto"/>
            <w:right w:val="none" w:sz="0" w:space="0" w:color="auto"/>
          </w:divBdr>
        </w:div>
        <w:div w:id="446198657">
          <w:marLeft w:val="0"/>
          <w:marRight w:val="0"/>
          <w:marTop w:val="0"/>
          <w:marBottom w:val="0"/>
          <w:divBdr>
            <w:top w:val="none" w:sz="0" w:space="0" w:color="auto"/>
            <w:left w:val="none" w:sz="0" w:space="0" w:color="auto"/>
            <w:bottom w:val="none" w:sz="0" w:space="0" w:color="auto"/>
            <w:right w:val="none" w:sz="0" w:space="0" w:color="auto"/>
          </w:divBdr>
        </w:div>
        <w:div w:id="1299795838">
          <w:marLeft w:val="0"/>
          <w:marRight w:val="0"/>
          <w:marTop w:val="0"/>
          <w:marBottom w:val="0"/>
          <w:divBdr>
            <w:top w:val="none" w:sz="0" w:space="0" w:color="auto"/>
            <w:left w:val="none" w:sz="0" w:space="0" w:color="auto"/>
            <w:bottom w:val="none" w:sz="0" w:space="0" w:color="auto"/>
            <w:right w:val="none" w:sz="0" w:space="0" w:color="auto"/>
          </w:divBdr>
        </w:div>
      </w:divsChild>
    </w:div>
    <w:div w:id="869143548">
      <w:bodyDiv w:val="1"/>
      <w:marLeft w:val="0"/>
      <w:marRight w:val="0"/>
      <w:marTop w:val="0"/>
      <w:marBottom w:val="0"/>
      <w:divBdr>
        <w:top w:val="none" w:sz="0" w:space="0" w:color="auto"/>
        <w:left w:val="none" w:sz="0" w:space="0" w:color="auto"/>
        <w:bottom w:val="none" w:sz="0" w:space="0" w:color="auto"/>
        <w:right w:val="none" w:sz="0" w:space="0" w:color="auto"/>
      </w:divBdr>
    </w:div>
    <w:div w:id="879899392">
      <w:bodyDiv w:val="1"/>
      <w:marLeft w:val="0"/>
      <w:marRight w:val="0"/>
      <w:marTop w:val="0"/>
      <w:marBottom w:val="0"/>
      <w:divBdr>
        <w:top w:val="none" w:sz="0" w:space="0" w:color="auto"/>
        <w:left w:val="none" w:sz="0" w:space="0" w:color="auto"/>
        <w:bottom w:val="none" w:sz="0" w:space="0" w:color="auto"/>
        <w:right w:val="none" w:sz="0" w:space="0" w:color="auto"/>
      </w:divBdr>
    </w:div>
    <w:div w:id="884215343">
      <w:bodyDiv w:val="1"/>
      <w:marLeft w:val="0"/>
      <w:marRight w:val="0"/>
      <w:marTop w:val="0"/>
      <w:marBottom w:val="0"/>
      <w:divBdr>
        <w:top w:val="none" w:sz="0" w:space="0" w:color="auto"/>
        <w:left w:val="none" w:sz="0" w:space="0" w:color="auto"/>
        <w:bottom w:val="none" w:sz="0" w:space="0" w:color="auto"/>
        <w:right w:val="none" w:sz="0" w:space="0" w:color="auto"/>
      </w:divBdr>
    </w:div>
    <w:div w:id="884608701">
      <w:bodyDiv w:val="1"/>
      <w:marLeft w:val="0"/>
      <w:marRight w:val="0"/>
      <w:marTop w:val="0"/>
      <w:marBottom w:val="0"/>
      <w:divBdr>
        <w:top w:val="none" w:sz="0" w:space="0" w:color="auto"/>
        <w:left w:val="none" w:sz="0" w:space="0" w:color="auto"/>
        <w:bottom w:val="none" w:sz="0" w:space="0" w:color="auto"/>
        <w:right w:val="none" w:sz="0" w:space="0" w:color="auto"/>
      </w:divBdr>
    </w:div>
    <w:div w:id="888804580">
      <w:bodyDiv w:val="1"/>
      <w:marLeft w:val="0"/>
      <w:marRight w:val="0"/>
      <w:marTop w:val="0"/>
      <w:marBottom w:val="0"/>
      <w:divBdr>
        <w:top w:val="none" w:sz="0" w:space="0" w:color="auto"/>
        <w:left w:val="none" w:sz="0" w:space="0" w:color="auto"/>
        <w:bottom w:val="none" w:sz="0" w:space="0" w:color="auto"/>
        <w:right w:val="none" w:sz="0" w:space="0" w:color="auto"/>
      </w:divBdr>
    </w:div>
    <w:div w:id="891111589">
      <w:bodyDiv w:val="1"/>
      <w:marLeft w:val="0"/>
      <w:marRight w:val="0"/>
      <w:marTop w:val="0"/>
      <w:marBottom w:val="0"/>
      <w:divBdr>
        <w:top w:val="none" w:sz="0" w:space="0" w:color="auto"/>
        <w:left w:val="none" w:sz="0" w:space="0" w:color="auto"/>
        <w:bottom w:val="none" w:sz="0" w:space="0" w:color="auto"/>
        <w:right w:val="none" w:sz="0" w:space="0" w:color="auto"/>
      </w:divBdr>
    </w:div>
    <w:div w:id="914975439">
      <w:bodyDiv w:val="1"/>
      <w:marLeft w:val="0"/>
      <w:marRight w:val="0"/>
      <w:marTop w:val="0"/>
      <w:marBottom w:val="0"/>
      <w:divBdr>
        <w:top w:val="none" w:sz="0" w:space="0" w:color="auto"/>
        <w:left w:val="none" w:sz="0" w:space="0" w:color="auto"/>
        <w:bottom w:val="none" w:sz="0" w:space="0" w:color="auto"/>
        <w:right w:val="none" w:sz="0" w:space="0" w:color="auto"/>
      </w:divBdr>
      <w:divsChild>
        <w:div w:id="371005246">
          <w:marLeft w:val="0"/>
          <w:marRight w:val="0"/>
          <w:marTop w:val="0"/>
          <w:marBottom w:val="0"/>
          <w:divBdr>
            <w:top w:val="none" w:sz="0" w:space="0" w:color="auto"/>
            <w:left w:val="none" w:sz="0" w:space="0" w:color="auto"/>
            <w:bottom w:val="none" w:sz="0" w:space="0" w:color="auto"/>
            <w:right w:val="none" w:sz="0" w:space="0" w:color="auto"/>
          </w:divBdr>
          <w:divsChild>
            <w:div w:id="21035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2115">
      <w:bodyDiv w:val="1"/>
      <w:marLeft w:val="0"/>
      <w:marRight w:val="0"/>
      <w:marTop w:val="0"/>
      <w:marBottom w:val="0"/>
      <w:divBdr>
        <w:top w:val="none" w:sz="0" w:space="0" w:color="auto"/>
        <w:left w:val="none" w:sz="0" w:space="0" w:color="auto"/>
        <w:bottom w:val="none" w:sz="0" w:space="0" w:color="auto"/>
        <w:right w:val="none" w:sz="0" w:space="0" w:color="auto"/>
      </w:divBdr>
    </w:div>
    <w:div w:id="943265708">
      <w:bodyDiv w:val="1"/>
      <w:marLeft w:val="0"/>
      <w:marRight w:val="0"/>
      <w:marTop w:val="0"/>
      <w:marBottom w:val="0"/>
      <w:divBdr>
        <w:top w:val="none" w:sz="0" w:space="0" w:color="auto"/>
        <w:left w:val="none" w:sz="0" w:space="0" w:color="auto"/>
        <w:bottom w:val="none" w:sz="0" w:space="0" w:color="auto"/>
        <w:right w:val="none" w:sz="0" w:space="0" w:color="auto"/>
      </w:divBdr>
    </w:div>
    <w:div w:id="943541627">
      <w:bodyDiv w:val="1"/>
      <w:marLeft w:val="0"/>
      <w:marRight w:val="0"/>
      <w:marTop w:val="0"/>
      <w:marBottom w:val="0"/>
      <w:divBdr>
        <w:top w:val="none" w:sz="0" w:space="0" w:color="auto"/>
        <w:left w:val="none" w:sz="0" w:space="0" w:color="auto"/>
        <w:bottom w:val="none" w:sz="0" w:space="0" w:color="auto"/>
        <w:right w:val="none" w:sz="0" w:space="0" w:color="auto"/>
      </w:divBdr>
    </w:div>
    <w:div w:id="951714310">
      <w:bodyDiv w:val="1"/>
      <w:marLeft w:val="0"/>
      <w:marRight w:val="0"/>
      <w:marTop w:val="0"/>
      <w:marBottom w:val="0"/>
      <w:divBdr>
        <w:top w:val="none" w:sz="0" w:space="0" w:color="auto"/>
        <w:left w:val="none" w:sz="0" w:space="0" w:color="auto"/>
        <w:bottom w:val="none" w:sz="0" w:space="0" w:color="auto"/>
        <w:right w:val="none" w:sz="0" w:space="0" w:color="auto"/>
      </w:divBdr>
    </w:div>
    <w:div w:id="965158554">
      <w:bodyDiv w:val="1"/>
      <w:marLeft w:val="0"/>
      <w:marRight w:val="0"/>
      <w:marTop w:val="0"/>
      <w:marBottom w:val="0"/>
      <w:divBdr>
        <w:top w:val="none" w:sz="0" w:space="0" w:color="auto"/>
        <w:left w:val="none" w:sz="0" w:space="0" w:color="auto"/>
        <w:bottom w:val="none" w:sz="0" w:space="0" w:color="auto"/>
        <w:right w:val="none" w:sz="0" w:space="0" w:color="auto"/>
      </w:divBdr>
    </w:div>
    <w:div w:id="969169733">
      <w:bodyDiv w:val="1"/>
      <w:marLeft w:val="0"/>
      <w:marRight w:val="0"/>
      <w:marTop w:val="0"/>
      <w:marBottom w:val="0"/>
      <w:divBdr>
        <w:top w:val="none" w:sz="0" w:space="0" w:color="auto"/>
        <w:left w:val="none" w:sz="0" w:space="0" w:color="auto"/>
        <w:bottom w:val="none" w:sz="0" w:space="0" w:color="auto"/>
        <w:right w:val="none" w:sz="0" w:space="0" w:color="auto"/>
      </w:divBdr>
    </w:div>
    <w:div w:id="978151896">
      <w:bodyDiv w:val="1"/>
      <w:marLeft w:val="0"/>
      <w:marRight w:val="0"/>
      <w:marTop w:val="0"/>
      <w:marBottom w:val="0"/>
      <w:divBdr>
        <w:top w:val="none" w:sz="0" w:space="0" w:color="auto"/>
        <w:left w:val="none" w:sz="0" w:space="0" w:color="auto"/>
        <w:bottom w:val="none" w:sz="0" w:space="0" w:color="auto"/>
        <w:right w:val="none" w:sz="0" w:space="0" w:color="auto"/>
      </w:divBdr>
    </w:div>
    <w:div w:id="983780594">
      <w:bodyDiv w:val="1"/>
      <w:marLeft w:val="0"/>
      <w:marRight w:val="0"/>
      <w:marTop w:val="0"/>
      <w:marBottom w:val="0"/>
      <w:divBdr>
        <w:top w:val="none" w:sz="0" w:space="0" w:color="auto"/>
        <w:left w:val="none" w:sz="0" w:space="0" w:color="auto"/>
        <w:bottom w:val="none" w:sz="0" w:space="0" w:color="auto"/>
        <w:right w:val="none" w:sz="0" w:space="0" w:color="auto"/>
      </w:divBdr>
    </w:div>
    <w:div w:id="987713172">
      <w:bodyDiv w:val="1"/>
      <w:marLeft w:val="0"/>
      <w:marRight w:val="0"/>
      <w:marTop w:val="0"/>
      <w:marBottom w:val="0"/>
      <w:divBdr>
        <w:top w:val="none" w:sz="0" w:space="0" w:color="auto"/>
        <w:left w:val="none" w:sz="0" w:space="0" w:color="auto"/>
        <w:bottom w:val="none" w:sz="0" w:space="0" w:color="auto"/>
        <w:right w:val="none" w:sz="0" w:space="0" w:color="auto"/>
      </w:divBdr>
    </w:div>
    <w:div w:id="1005011210">
      <w:bodyDiv w:val="1"/>
      <w:marLeft w:val="0"/>
      <w:marRight w:val="0"/>
      <w:marTop w:val="0"/>
      <w:marBottom w:val="0"/>
      <w:divBdr>
        <w:top w:val="none" w:sz="0" w:space="0" w:color="auto"/>
        <w:left w:val="none" w:sz="0" w:space="0" w:color="auto"/>
        <w:bottom w:val="none" w:sz="0" w:space="0" w:color="auto"/>
        <w:right w:val="none" w:sz="0" w:space="0" w:color="auto"/>
      </w:divBdr>
    </w:div>
    <w:div w:id="1011374728">
      <w:bodyDiv w:val="1"/>
      <w:marLeft w:val="0"/>
      <w:marRight w:val="0"/>
      <w:marTop w:val="0"/>
      <w:marBottom w:val="0"/>
      <w:divBdr>
        <w:top w:val="none" w:sz="0" w:space="0" w:color="auto"/>
        <w:left w:val="none" w:sz="0" w:space="0" w:color="auto"/>
        <w:bottom w:val="none" w:sz="0" w:space="0" w:color="auto"/>
        <w:right w:val="none" w:sz="0" w:space="0" w:color="auto"/>
      </w:divBdr>
    </w:div>
    <w:div w:id="1020012155">
      <w:bodyDiv w:val="1"/>
      <w:marLeft w:val="0"/>
      <w:marRight w:val="0"/>
      <w:marTop w:val="0"/>
      <w:marBottom w:val="0"/>
      <w:divBdr>
        <w:top w:val="none" w:sz="0" w:space="0" w:color="auto"/>
        <w:left w:val="none" w:sz="0" w:space="0" w:color="auto"/>
        <w:bottom w:val="none" w:sz="0" w:space="0" w:color="auto"/>
        <w:right w:val="none" w:sz="0" w:space="0" w:color="auto"/>
      </w:divBdr>
    </w:div>
    <w:div w:id="1021974510">
      <w:bodyDiv w:val="1"/>
      <w:marLeft w:val="0"/>
      <w:marRight w:val="0"/>
      <w:marTop w:val="0"/>
      <w:marBottom w:val="0"/>
      <w:divBdr>
        <w:top w:val="none" w:sz="0" w:space="0" w:color="auto"/>
        <w:left w:val="none" w:sz="0" w:space="0" w:color="auto"/>
        <w:bottom w:val="none" w:sz="0" w:space="0" w:color="auto"/>
        <w:right w:val="none" w:sz="0" w:space="0" w:color="auto"/>
      </w:divBdr>
    </w:div>
    <w:div w:id="1022321835">
      <w:bodyDiv w:val="1"/>
      <w:marLeft w:val="0"/>
      <w:marRight w:val="0"/>
      <w:marTop w:val="0"/>
      <w:marBottom w:val="0"/>
      <w:divBdr>
        <w:top w:val="none" w:sz="0" w:space="0" w:color="auto"/>
        <w:left w:val="none" w:sz="0" w:space="0" w:color="auto"/>
        <w:bottom w:val="none" w:sz="0" w:space="0" w:color="auto"/>
        <w:right w:val="none" w:sz="0" w:space="0" w:color="auto"/>
      </w:divBdr>
    </w:div>
    <w:div w:id="1031226835">
      <w:bodyDiv w:val="1"/>
      <w:marLeft w:val="0"/>
      <w:marRight w:val="0"/>
      <w:marTop w:val="0"/>
      <w:marBottom w:val="0"/>
      <w:divBdr>
        <w:top w:val="none" w:sz="0" w:space="0" w:color="auto"/>
        <w:left w:val="none" w:sz="0" w:space="0" w:color="auto"/>
        <w:bottom w:val="none" w:sz="0" w:space="0" w:color="auto"/>
        <w:right w:val="none" w:sz="0" w:space="0" w:color="auto"/>
      </w:divBdr>
    </w:div>
    <w:div w:id="1035429135">
      <w:bodyDiv w:val="1"/>
      <w:marLeft w:val="0"/>
      <w:marRight w:val="0"/>
      <w:marTop w:val="0"/>
      <w:marBottom w:val="0"/>
      <w:divBdr>
        <w:top w:val="none" w:sz="0" w:space="0" w:color="auto"/>
        <w:left w:val="none" w:sz="0" w:space="0" w:color="auto"/>
        <w:bottom w:val="none" w:sz="0" w:space="0" w:color="auto"/>
        <w:right w:val="none" w:sz="0" w:space="0" w:color="auto"/>
      </w:divBdr>
    </w:div>
    <w:div w:id="1035619102">
      <w:bodyDiv w:val="1"/>
      <w:marLeft w:val="0"/>
      <w:marRight w:val="0"/>
      <w:marTop w:val="0"/>
      <w:marBottom w:val="0"/>
      <w:divBdr>
        <w:top w:val="none" w:sz="0" w:space="0" w:color="auto"/>
        <w:left w:val="none" w:sz="0" w:space="0" w:color="auto"/>
        <w:bottom w:val="none" w:sz="0" w:space="0" w:color="auto"/>
        <w:right w:val="none" w:sz="0" w:space="0" w:color="auto"/>
      </w:divBdr>
    </w:div>
    <w:div w:id="1054157076">
      <w:bodyDiv w:val="1"/>
      <w:marLeft w:val="0"/>
      <w:marRight w:val="0"/>
      <w:marTop w:val="0"/>
      <w:marBottom w:val="0"/>
      <w:divBdr>
        <w:top w:val="none" w:sz="0" w:space="0" w:color="auto"/>
        <w:left w:val="none" w:sz="0" w:space="0" w:color="auto"/>
        <w:bottom w:val="none" w:sz="0" w:space="0" w:color="auto"/>
        <w:right w:val="none" w:sz="0" w:space="0" w:color="auto"/>
      </w:divBdr>
    </w:div>
    <w:div w:id="1055544104">
      <w:bodyDiv w:val="1"/>
      <w:marLeft w:val="0"/>
      <w:marRight w:val="0"/>
      <w:marTop w:val="0"/>
      <w:marBottom w:val="0"/>
      <w:divBdr>
        <w:top w:val="none" w:sz="0" w:space="0" w:color="auto"/>
        <w:left w:val="none" w:sz="0" w:space="0" w:color="auto"/>
        <w:bottom w:val="none" w:sz="0" w:space="0" w:color="auto"/>
        <w:right w:val="none" w:sz="0" w:space="0" w:color="auto"/>
      </w:divBdr>
    </w:div>
    <w:div w:id="1065224404">
      <w:bodyDiv w:val="1"/>
      <w:marLeft w:val="0"/>
      <w:marRight w:val="0"/>
      <w:marTop w:val="0"/>
      <w:marBottom w:val="0"/>
      <w:divBdr>
        <w:top w:val="none" w:sz="0" w:space="0" w:color="auto"/>
        <w:left w:val="none" w:sz="0" w:space="0" w:color="auto"/>
        <w:bottom w:val="none" w:sz="0" w:space="0" w:color="auto"/>
        <w:right w:val="none" w:sz="0" w:space="0" w:color="auto"/>
      </w:divBdr>
    </w:div>
    <w:div w:id="1072656782">
      <w:bodyDiv w:val="1"/>
      <w:marLeft w:val="0"/>
      <w:marRight w:val="0"/>
      <w:marTop w:val="0"/>
      <w:marBottom w:val="0"/>
      <w:divBdr>
        <w:top w:val="none" w:sz="0" w:space="0" w:color="auto"/>
        <w:left w:val="none" w:sz="0" w:space="0" w:color="auto"/>
        <w:bottom w:val="none" w:sz="0" w:space="0" w:color="auto"/>
        <w:right w:val="none" w:sz="0" w:space="0" w:color="auto"/>
      </w:divBdr>
    </w:div>
    <w:div w:id="1074351821">
      <w:bodyDiv w:val="1"/>
      <w:marLeft w:val="0"/>
      <w:marRight w:val="0"/>
      <w:marTop w:val="0"/>
      <w:marBottom w:val="0"/>
      <w:divBdr>
        <w:top w:val="none" w:sz="0" w:space="0" w:color="auto"/>
        <w:left w:val="none" w:sz="0" w:space="0" w:color="auto"/>
        <w:bottom w:val="none" w:sz="0" w:space="0" w:color="auto"/>
        <w:right w:val="none" w:sz="0" w:space="0" w:color="auto"/>
      </w:divBdr>
    </w:div>
    <w:div w:id="1083725946">
      <w:bodyDiv w:val="1"/>
      <w:marLeft w:val="0"/>
      <w:marRight w:val="0"/>
      <w:marTop w:val="0"/>
      <w:marBottom w:val="0"/>
      <w:divBdr>
        <w:top w:val="none" w:sz="0" w:space="0" w:color="auto"/>
        <w:left w:val="none" w:sz="0" w:space="0" w:color="auto"/>
        <w:bottom w:val="none" w:sz="0" w:space="0" w:color="auto"/>
        <w:right w:val="none" w:sz="0" w:space="0" w:color="auto"/>
      </w:divBdr>
    </w:div>
    <w:div w:id="1084566317">
      <w:bodyDiv w:val="1"/>
      <w:marLeft w:val="0"/>
      <w:marRight w:val="0"/>
      <w:marTop w:val="0"/>
      <w:marBottom w:val="0"/>
      <w:divBdr>
        <w:top w:val="none" w:sz="0" w:space="0" w:color="auto"/>
        <w:left w:val="none" w:sz="0" w:space="0" w:color="auto"/>
        <w:bottom w:val="none" w:sz="0" w:space="0" w:color="auto"/>
        <w:right w:val="none" w:sz="0" w:space="0" w:color="auto"/>
      </w:divBdr>
    </w:div>
    <w:div w:id="1085224482">
      <w:bodyDiv w:val="1"/>
      <w:marLeft w:val="0"/>
      <w:marRight w:val="0"/>
      <w:marTop w:val="0"/>
      <w:marBottom w:val="0"/>
      <w:divBdr>
        <w:top w:val="none" w:sz="0" w:space="0" w:color="auto"/>
        <w:left w:val="none" w:sz="0" w:space="0" w:color="auto"/>
        <w:bottom w:val="none" w:sz="0" w:space="0" w:color="auto"/>
        <w:right w:val="none" w:sz="0" w:space="0" w:color="auto"/>
      </w:divBdr>
      <w:divsChild>
        <w:div w:id="1043403185">
          <w:marLeft w:val="0"/>
          <w:marRight w:val="0"/>
          <w:marTop w:val="0"/>
          <w:marBottom w:val="0"/>
          <w:divBdr>
            <w:top w:val="none" w:sz="0" w:space="0" w:color="auto"/>
            <w:left w:val="none" w:sz="0" w:space="0" w:color="auto"/>
            <w:bottom w:val="none" w:sz="0" w:space="0" w:color="auto"/>
            <w:right w:val="none" w:sz="0" w:space="0" w:color="auto"/>
          </w:divBdr>
          <w:divsChild>
            <w:div w:id="1242833378">
              <w:marLeft w:val="0"/>
              <w:marRight w:val="0"/>
              <w:marTop w:val="0"/>
              <w:marBottom w:val="0"/>
              <w:divBdr>
                <w:top w:val="none" w:sz="0" w:space="0" w:color="auto"/>
                <w:left w:val="none" w:sz="0" w:space="0" w:color="auto"/>
                <w:bottom w:val="none" w:sz="0" w:space="0" w:color="auto"/>
                <w:right w:val="none" w:sz="0" w:space="0" w:color="auto"/>
              </w:divBdr>
            </w:div>
            <w:div w:id="49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6593">
      <w:bodyDiv w:val="1"/>
      <w:marLeft w:val="0"/>
      <w:marRight w:val="0"/>
      <w:marTop w:val="0"/>
      <w:marBottom w:val="0"/>
      <w:divBdr>
        <w:top w:val="none" w:sz="0" w:space="0" w:color="auto"/>
        <w:left w:val="none" w:sz="0" w:space="0" w:color="auto"/>
        <w:bottom w:val="none" w:sz="0" w:space="0" w:color="auto"/>
        <w:right w:val="none" w:sz="0" w:space="0" w:color="auto"/>
      </w:divBdr>
    </w:div>
    <w:div w:id="1114446250">
      <w:bodyDiv w:val="1"/>
      <w:marLeft w:val="0"/>
      <w:marRight w:val="0"/>
      <w:marTop w:val="0"/>
      <w:marBottom w:val="0"/>
      <w:divBdr>
        <w:top w:val="none" w:sz="0" w:space="0" w:color="auto"/>
        <w:left w:val="none" w:sz="0" w:space="0" w:color="auto"/>
        <w:bottom w:val="none" w:sz="0" w:space="0" w:color="auto"/>
        <w:right w:val="none" w:sz="0" w:space="0" w:color="auto"/>
      </w:divBdr>
    </w:div>
    <w:div w:id="1117257911">
      <w:bodyDiv w:val="1"/>
      <w:marLeft w:val="0"/>
      <w:marRight w:val="0"/>
      <w:marTop w:val="0"/>
      <w:marBottom w:val="0"/>
      <w:divBdr>
        <w:top w:val="none" w:sz="0" w:space="0" w:color="auto"/>
        <w:left w:val="none" w:sz="0" w:space="0" w:color="auto"/>
        <w:bottom w:val="none" w:sz="0" w:space="0" w:color="auto"/>
        <w:right w:val="none" w:sz="0" w:space="0" w:color="auto"/>
      </w:divBdr>
    </w:div>
    <w:div w:id="1119760681">
      <w:bodyDiv w:val="1"/>
      <w:marLeft w:val="0"/>
      <w:marRight w:val="0"/>
      <w:marTop w:val="0"/>
      <w:marBottom w:val="0"/>
      <w:divBdr>
        <w:top w:val="none" w:sz="0" w:space="0" w:color="auto"/>
        <w:left w:val="none" w:sz="0" w:space="0" w:color="auto"/>
        <w:bottom w:val="none" w:sz="0" w:space="0" w:color="auto"/>
        <w:right w:val="none" w:sz="0" w:space="0" w:color="auto"/>
      </w:divBdr>
    </w:div>
    <w:div w:id="1122307629">
      <w:bodyDiv w:val="1"/>
      <w:marLeft w:val="0"/>
      <w:marRight w:val="0"/>
      <w:marTop w:val="0"/>
      <w:marBottom w:val="0"/>
      <w:divBdr>
        <w:top w:val="none" w:sz="0" w:space="0" w:color="auto"/>
        <w:left w:val="none" w:sz="0" w:space="0" w:color="auto"/>
        <w:bottom w:val="none" w:sz="0" w:space="0" w:color="auto"/>
        <w:right w:val="none" w:sz="0" w:space="0" w:color="auto"/>
      </w:divBdr>
    </w:div>
    <w:div w:id="1130975486">
      <w:bodyDiv w:val="1"/>
      <w:marLeft w:val="0"/>
      <w:marRight w:val="0"/>
      <w:marTop w:val="0"/>
      <w:marBottom w:val="0"/>
      <w:divBdr>
        <w:top w:val="none" w:sz="0" w:space="0" w:color="auto"/>
        <w:left w:val="none" w:sz="0" w:space="0" w:color="auto"/>
        <w:bottom w:val="none" w:sz="0" w:space="0" w:color="auto"/>
        <w:right w:val="none" w:sz="0" w:space="0" w:color="auto"/>
      </w:divBdr>
    </w:div>
    <w:div w:id="1134180477">
      <w:bodyDiv w:val="1"/>
      <w:marLeft w:val="0"/>
      <w:marRight w:val="0"/>
      <w:marTop w:val="0"/>
      <w:marBottom w:val="0"/>
      <w:divBdr>
        <w:top w:val="none" w:sz="0" w:space="0" w:color="auto"/>
        <w:left w:val="none" w:sz="0" w:space="0" w:color="auto"/>
        <w:bottom w:val="none" w:sz="0" w:space="0" w:color="auto"/>
        <w:right w:val="none" w:sz="0" w:space="0" w:color="auto"/>
      </w:divBdr>
    </w:div>
    <w:div w:id="1147236724">
      <w:bodyDiv w:val="1"/>
      <w:marLeft w:val="0"/>
      <w:marRight w:val="0"/>
      <w:marTop w:val="0"/>
      <w:marBottom w:val="0"/>
      <w:divBdr>
        <w:top w:val="none" w:sz="0" w:space="0" w:color="auto"/>
        <w:left w:val="none" w:sz="0" w:space="0" w:color="auto"/>
        <w:bottom w:val="none" w:sz="0" w:space="0" w:color="auto"/>
        <w:right w:val="none" w:sz="0" w:space="0" w:color="auto"/>
      </w:divBdr>
    </w:div>
    <w:div w:id="1155727623">
      <w:bodyDiv w:val="1"/>
      <w:marLeft w:val="0"/>
      <w:marRight w:val="0"/>
      <w:marTop w:val="0"/>
      <w:marBottom w:val="0"/>
      <w:divBdr>
        <w:top w:val="none" w:sz="0" w:space="0" w:color="auto"/>
        <w:left w:val="none" w:sz="0" w:space="0" w:color="auto"/>
        <w:bottom w:val="none" w:sz="0" w:space="0" w:color="auto"/>
        <w:right w:val="none" w:sz="0" w:space="0" w:color="auto"/>
      </w:divBdr>
    </w:div>
    <w:div w:id="1166243949">
      <w:bodyDiv w:val="1"/>
      <w:marLeft w:val="0"/>
      <w:marRight w:val="0"/>
      <w:marTop w:val="0"/>
      <w:marBottom w:val="0"/>
      <w:divBdr>
        <w:top w:val="none" w:sz="0" w:space="0" w:color="auto"/>
        <w:left w:val="none" w:sz="0" w:space="0" w:color="auto"/>
        <w:bottom w:val="none" w:sz="0" w:space="0" w:color="auto"/>
        <w:right w:val="none" w:sz="0" w:space="0" w:color="auto"/>
      </w:divBdr>
    </w:div>
    <w:div w:id="1176386334">
      <w:bodyDiv w:val="1"/>
      <w:marLeft w:val="0"/>
      <w:marRight w:val="0"/>
      <w:marTop w:val="0"/>
      <w:marBottom w:val="0"/>
      <w:divBdr>
        <w:top w:val="none" w:sz="0" w:space="0" w:color="auto"/>
        <w:left w:val="none" w:sz="0" w:space="0" w:color="auto"/>
        <w:bottom w:val="none" w:sz="0" w:space="0" w:color="auto"/>
        <w:right w:val="none" w:sz="0" w:space="0" w:color="auto"/>
      </w:divBdr>
      <w:divsChild>
        <w:div w:id="1374043002">
          <w:marLeft w:val="0"/>
          <w:marRight w:val="0"/>
          <w:marTop w:val="0"/>
          <w:marBottom w:val="0"/>
          <w:divBdr>
            <w:top w:val="none" w:sz="0" w:space="0" w:color="auto"/>
            <w:left w:val="none" w:sz="0" w:space="0" w:color="auto"/>
            <w:bottom w:val="none" w:sz="0" w:space="0" w:color="auto"/>
            <w:right w:val="none" w:sz="0" w:space="0" w:color="auto"/>
          </w:divBdr>
          <w:divsChild>
            <w:div w:id="3450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6624">
      <w:bodyDiv w:val="1"/>
      <w:marLeft w:val="0"/>
      <w:marRight w:val="0"/>
      <w:marTop w:val="0"/>
      <w:marBottom w:val="0"/>
      <w:divBdr>
        <w:top w:val="none" w:sz="0" w:space="0" w:color="auto"/>
        <w:left w:val="none" w:sz="0" w:space="0" w:color="auto"/>
        <w:bottom w:val="none" w:sz="0" w:space="0" w:color="auto"/>
        <w:right w:val="none" w:sz="0" w:space="0" w:color="auto"/>
      </w:divBdr>
    </w:div>
    <w:div w:id="1197616079">
      <w:bodyDiv w:val="1"/>
      <w:marLeft w:val="0"/>
      <w:marRight w:val="0"/>
      <w:marTop w:val="0"/>
      <w:marBottom w:val="0"/>
      <w:divBdr>
        <w:top w:val="none" w:sz="0" w:space="0" w:color="auto"/>
        <w:left w:val="none" w:sz="0" w:space="0" w:color="auto"/>
        <w:bottom w:val="none" w:sz="0" w:space="0" w:color="auto"/>
        <w:right w:val="none" w:sz="0" w:space="0" w:color="auto"/>
      </w:divBdr>
      <w:divsChild>
        <w:div w:id="1710182517">
          <w:marLeft w:val="0"/>
          <w:marRight w:val="0"/>
          <w:marTop w:val="0"/>
          <w:marBottom w:val="0"/>
          <w:divBdr>
            <w:top w:val="none" w:sz="0" w:space="0" w:color="auto"/>
            <w:left w:val="none" w:sz="0" w:space="0" w:color="auto"/>
            <w:bottom w:val="none" w:sz="0" w:space="0" w:color="auto"/>
            <w:right w:val="none" w:sz="0" w:space="0" w:color="auto"/>
          </w:divBdr>
          <w:divsChild>
            <w:div w:id="572357317">
              <w:marLeft w:val="0"/>
              <w:marRight w:val="0"/>
              <w:marTop w:val="0"/>
              <w:marBottom w:val="0"/>
              <w:divBdr>
                <w:top w:val="none" w:sz="0" w:space="0" w:color="auto"/>
                <w:left w:val="none" w:sz="0" w:space="0" w:color="auto"/>
                <w:bottom w:val="none" w:sz="0" w:space="0" w:color="auto"/>
                <w:right w:val="none" w:sz="0" w:space="0" w:color="auto"/>
              </w:divBdr>
            </w:div>
            <w:div w:id="2013600027">
              <w:marLeft w:val="0"/>
              <w:marRight w:val="0"/>
              <w:marTop w:val="0"/>
              <w:marBottom w:val="0"/>
              <w:divBdr>
                <w:top w:val="none" w:sz="0" w:space="0" w:color="auto"/>
                <w:left w:val="none" w:sz="0" w:space="0" w:color="auto"/>
                <w:bottom w:val="none" w:sz="0" w:space="0" w:color="auto"/>
                <w:right w:val="none" w:sz="0" w:space="0" w:color="auto"/>
              </w:divBdr>
            </w:div>
            <w:div w:id="821435300">
              <w:marLeft w:val="0"/>
              <w:marRight w:val="0"/>
              <w:marTop w:val="0"/>
              <w:marBottom w:val="0"/>
              <w:divBdr>
                <w:top w:val="none" w:sz="0" w:space="0" w:color="auto"/>
                <w:left w:val="none" w:sz="0" w:space="0" w:color="auto"/>
                <w:bottom w:val="none" w:sz="0" w:space="0" w:color="auto"/>
                <w:right w:val="none" w:sz="0" w:space="0" w:color="auto"/>
              </w:divBdr>
            </w:div>
            <w:div w:id="1679885284">
              <w:marLeft w:val="0"/>
              <w:marRight w:val="0"/>
              <w:marTop w:val="0"/>
              <w:marBottom w:val="0"/>
              <w:divBdr>
                <w:top w:val="none" w:sz="0" w:space="0" w:color="auto"/>
                <w:left w:val="none" w:sz="0" w:space="0" w:color="auto"/>
                <w:bottom w:val="none" w:sz="0" w:space="0" w:color="auto"/>
                <w:right w:val="none" w:sz="0" w:space="0" w:color="auto"/>
              </w:divBdr>
            </w:div>
            <w:div w:id="1295866176">
              <w:marLeft w:val="0"/>
              <w:marRight w:val="0"/>
              <w:marTop w:val="0"/>
              <w:marBottom w:val="0"/>
              <w:divBdr>
                <w:top w:val="none" w:sz="0" w:space="0" w:color="auto"/>
                <w:left w:val="none" w:sz="0" w:space="0" w:color="auto"/>
                <w:bottom w:val="none" w:sz="0" w:space="0" w:color="auto"/>
                <w:right w:val="none" w:sz="0" w:space="0" w:color="auto"/>
              </w:divBdr>
            </w:div>
            <w:div w:id="129983023">
              <w:marLeft w:val="0"/>
              <w:marRight w:val="0"/>
              <w:marTop w:val="0"/>
              <w:marBottom w:val="0"/>
              <w:divBdr>
                <w:top w:val="none" w:sz="0" w:space="0" w:color="auto"/>
                <w:left w:val="none" w:sz="0" w:space="0" w:color="auto"/>
                <w:bottom w:val="none" w:sz="0" w:space="0" w:color="auto"/>
                <w:right w:val="none" w:sz="0" w:space="0" w:color="auto"/>
              </w:divBdr>
            </w:div>
            <w:div w:id="1272781141">
              <w:marLeft w:val="0"/>
              <w:marRight w:val="0"/>
              <w:marTop w:val="0"/>
              <w:marBottom w:val="0"/>
              <w:divBdr>
                <w:top w:val="none" w:sz="0" w:space="0" w:color="auto"/>
                <w:left w:val="none" w:sz="0" w:space="0" w:color="auto"/>
                <w:bottom w:val="none" w:sz="0" w:space="0" w:color="auto"/>
                <w:right w:val="none" w:sz="0" w:space="0" w:color="auto"/>
              </w:divBdr>
            </w:div>
            <w:div w:id="183548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0828">
      <w:bodyDiv w:val="1"/>
      <w:marLeft w:val="0"/>
      <w:marRight w:val="0"/>
      <w:marTop w:val="0"/>
      <w:marBottom w:val="0"/>
      <w:divBdr>
        <w:top w:val="none" w:sz="0" w:space="0" w:color="auto"/>
        <w:left w:val="none" w:sz="0" w:space="0" w:color="auto"/>
        <w:bottom w:val="none" w:sz="0" w:space="0" w:color="auto"/>
        <w:right w:val="none" w:sz="0" w:space="0" w:color="auto"/>
      </w:divBdr>
    </w:div>
    <w:div w:id="1205632444">
      <w:bodyDiv w:val="1"/>
      <w:marLeft w:val="0"/>
      <w:marRight w:val="0"/>
      <w:marTop w:val="0"/>
      <w:marBottom w:val="0"/>
      <w:divBdr>
        <w:top w:val="none" w:sz="0" w:space="0" w:color="auto"/>
        <w:left w:val="none" w:sz="0" w:space="0" w:color="auto"/>
        <w:bottom w:val="none" w:sz="0" w:space="0" w:color="auto"/>
        <w:right w:val="none" w:sz="0" w:space="0" w:color="auto"/>
      </w:divBdr>
    </w:div>
    <w:div w:id="1211068070">
      <w:bodyDiv w:val="1"/>
      <w:marLeft w:val="0"/>
      <w:marRight w:val="0"/>
      <w:marTop w:val="0"/>
      <w:marBottom w:val="0"/>
      <w:divBdr>
        <w:top w:val="none" w:sz="0" w:space="0" w:color="auto"/>
        <w:left w:val="none" w:sz="0" w:space="0" w:color="auto"/>
        <w:bottom w:val="none" w:sz="0" w:space="0" w:color="auto"/>
        <w:right w:val="none" w:sz="0" w:space="0" w:color="auto"/>
      </w:divBdr>
    </w:div>
    <w:div w:id="1214192090">
      <w:bodyDiv w:val="1"/>
      <w:marLeft w:val="0"/>
      <w:marRight w:val="0"/>
      <w:marTop w:val="0"/>
      <w:marBottom w:val="0"/>
      <w:divBdr>
        <w:top w:val="none" w:sz="0" w:space="0" w:color="auto"/>
        <w:left w:val="none" w:sz="0" w:space="0" w:color="auto"/>
        <w:bottom w:val="none" w:sz="0" w:space="0" w:color="auto"/>
        <w:right w:val="none" w:sz="0" w:space="0" w:color="auto"/>
      </w:divBdr>
    </w:div>
    <w:div w:id="1226988868">
      <w:bodyDiv w:val="1"/>
      <w:marLeft w:val="0"/>
      <w:marRight w:val="0"/>
      <w:marTop w:val="0"/>
      <w:marBottom w:val="0"/>
      <w:divBdr>
        <w:top w:val="none" w:sz="0" w:space="0" w:color="auto"/>
        <w:left w:val="none" w:sz="0" w:space="0" w:color="auto"/>
        <w:bottom w:val="none" w:sz="0" w:space="0" w:color="auto"/>
        <w:right w:val="none" w:sz="0" w:space="0" w:color="auto"/>
      </w:divBdr>
    </w:div>
    <w:div w:id="1231505802">
      <w:bodyDiv w:val="1"/>
      <w:marLeft w:val="0"/>
      <w:marRight w:val="0"/>
      <w:marTop w:val="0"/>
      <w:marBottom w:val="0"/>
      <w:divBdr>
        <w:top w:val="none" w:sz="0" w:space="0" w:color="auto"/>
        <w:left w:val="none" w:sz="0" w:space="0" w:color="auto"/>
        <w:bottom w:val="none" w:sz="0" w:space="0" w:color="auto"/>
        <w:right w:val="none" w:sz="0" w:space="0" w:color="auto"/>
      </w:divBdr>
    </w:div>
    <w:div w:id="1235775233">
      <w:bodyDiv w:val="1"/>
      <w:marLeft w:val="0"/>
      <w:marRight w:val="0"/>
      <w:marTop w:val="0"/>
      <w:marBottom w:val="0"/>
      <w:divBdr>
        <w:top w:val="none" w:sz="0" w:space="0" w:color="auto"/>
        <w:left w:val="none" w:sz="0" w:space="0" w:color="auto"/>
        <w:bottom w:val="none" w:sz="0" w:space="0" w:color="auto"/>
        <w:right w:val="none" w:sz="0" w:space="0" w:color="auto"/>
      </w:divBdr>
    </w:div>
    <w:div w:id="1259145047">
      <w:bodyDiv w:val="1"/>
      <w:marLeft w:val="0"/>
      <w:marRight w:val="0"/>
      <w:marTop w:val="0"/>
      <w:marBottom w:val="0"/>
      <w:divBdr>
        <w:top w:val="none" w:sz="0" w:space="0" w:color="auto"/>
        <w:left w:val="none" w:sz="0" w:space="0" w:color="auto"/>
        <w:bottom w:val="none" w:sz="0" w:space="0" w:color="auto"/>
        <w:right w:val="none" w:sz="0" w:space="0" w:color="auto"/>
      </w:divBdr>
    </w:div>
    <w:div w:id="1263805548">
      <w:bodyDiv w:val="1"/>
      <w:marLeft w:val="0"/>
      <w:marRight w:val="0"/>
      <w:marTop w:val="0"/>
      <w:marBottom w:val="0"/>
      <w:divBdr>
        <w:top w:val="none" w:sz="0" w:space="0" w:color="auto"/>
        <w:left w:val="none" w:sz="0" w:space="0" w:color="auto"/>
        <w:bottom w:val="none" w:sz="0" w:space="0" w:color="auto"/>
        <w:right w:val="none" w:sz="0" w:space="0" w:color="auto"/>
      </w:divBdr>
    </w:div>
    <w:div w:id="1276669292">
      <w:bodyDiv w:val="1"/>
      <w:marLeft w:val="0"/>
      <w:marRight w:val="0"/>
      <w:marTop w:val="0"/>
      <w:marBottom w:val="0"/>
      <w:divBdr>
        <w:top w:val="none" w:sz="0" w:space="0" w:color="auto"/>
        <w:left w:val="none" w:sz="0" w:space="0" w:color="auto"/>
        <w:bottom w:val="none" w:sz="0" w:space="0" w:color="auto"/>
        <w:right w:val="none" w:sz="0" w:space="0" w:color="auto"/>
      </w:divBdr>
    </w:div>
    <w:div w:id="1292639512">
      <w:bodyDiv w:val="1"/>
      <w:marLeft w:val="0"/>
      <w:marRight w:val="0"/>
      <w:marTop w:val="0"/>
      <w:marBottom w:val="0"/>
      <w:divBdr>
        <w:top w:val="none" w:sz="0" w:space="0" w:color="auto"/>
        <w:left w:val="none" w:sz="0" w:space="0" w:color="auto"/>
        <w:bottom w:val="none" w:sz="0" w:space="0" w:color="auto"/>
        <w:right w:val="none" w:sz="0" w:space="0" w:color="auto"/>
      </w:divBdr>
    </w:div>
    <w:div w:id="1326276505">
      <w:bodyDiv w:val="1"/>
      <w:marLeft w:val="0"/>
      <w:marRight w:val="0"/>
      <w:marTop w:val="0"/>
      <w:marBottom w:val="0"/>
      <w:divBdr>
        <w:top w:val="none" w:sz="0" w:space="0" w:color="auto"/>
        <w:left w:val="none" w:sz="0" w:space="0" w:color="auto"/>
        <w:bottom w:val="none" w:sz="0" w:space="0" w:color="auto"/>
        <w:right w:val="none" w:sz="0" w:space="0" w:color="auto"/>
      </w:divBdr>
    </w:div>
    <w:div w:id="1326517153">
      <w:bodyDiv w:val="1"/>
      <w:marLeft w:val="0"/>
      <w:marRight w:val="0"/>
      <w:marTop w:val="0"/>
      <w:marBottom w:val="0"/>
      <w:divBdr>
        <w:top w:val="none" w:sz="0" w:space="0" w:color="auto"/>
        <w:left w:val="none" w:sz="0" w:space="0" w:color="auto"/>
        <w:bottom w:val="none" w:sz="0" w:space="0" w:color="auto"/>
        <w:right w:val="none" w:sz="0" w:space="0" w:color="auto"/>
      </w:divBdr>
    </w:div>
    <w:div w:id="1338846903">
      <w:bodyDiv w:val="1"/>
      <w:marLeft w:val="0"/>
      <w:marRight w:val="0"/>
      <w:marTop w:val="0"/>
      <w:marBottom w:val="0"/>
      <w:divBdr>
        <w:top w:val="none" w:sz="0" w:space="0" w:color="auto"/>
        <w:left w:val="none" w:sz="0" w:space="0" w:color="auto"/>
        <w:bottom w:val="none" w:sz="0" w:space="0" w:color="auto"/>
        <w:right w:val="none" w:sz="0" w:space="0" w:color="auto"/>
      </w:divBdr>
    </w:div>
    <w:div w:id="1341927207">
      <w:bodyDiv w:val="1"/>
      <w:marLeft w:val="0"/>
      <w:marRight w:val="0"/>
      <w:marTop w:val="0"/>
      <w:marBottom w:val="0"/>
      <w:divBdr>
        <w:top w:val="none" w:sz="0" w:space="0" w:color="auto"/>
        <w:left w:val="none" w:sz="0" w:space="0" w:color="auto"/>
        <w:bottom w:val="none" w:sz="0" w:space="0" w:color="auto"/>
        <w:right w:val="none" w:sz="0" w:space="0" w:color="auto"/>
      </w:divBdr>
    </w:div>
    <w:div w:id="1357924831">
      <w:bodyDiv w:val="1"/>
      <w:marLeft w:val="0"/>
      <w:marRight w:val="0"/>
      <w:marTop w:val="0"/>
      <w:marBottom w:val="0"/>
      <w:divBdr>
        <w:top w:val="none" w:sz="0" w:space="0" w:color="auto"/>
        <w:left w:val="none" w:sz="0" w:space="0" w:color="auto"/>
        <w:bottom w:val="none" w:sz="0" w:space="0" w:color="auto"/>
        <w:right w:val="none" w:sz="0" w:space="0" w:color="auto"/>
      </w:divBdr>
    </w:div>
    <w:div w:id="1364750505">
      <w:bodyDiv w:val="1"/>
      <w:marLeft w:val="0"/>
      <w:marRight w:val="0"/>
      <w:marTop w:val="0"/>
      <w:marBottom w:val="0"/>
      <w:divBdr>
        <w:top w:val="none" w:sz="0" w:space="0" w:color="auto"/>
        <w:left w:val="none" w:sz="0" w:space="0" w:color="auto"/>
        <w:bottom w:val="none" w:sz="0" w:space="0" w:color="auto"/>
        <w:right w:val="none" w:sz="0" w:space="0" w:color="auto"/>
      </w:divBdr>
    </w:div>
    <w:div w:id="1369256242">
      <w:bodyDiv w:val="1"/>
      <w:marLeft w:val="0"/>
      <w:marRight w:val="0"/>
      <w:marTop w:val="0"/>
      <w:marBottom w:val="0"/>
      <w:divBdr>
        <w:top w:val="none" w:sz="0" w:space="0" w:color="auto"/>
        <w:left w:val="none" w:sz="0" w:space="0" w:color="auto"/>
        <w:bottom w:val="none" w:sz="0" w:space="0" w:color="auto"/>
        <w:right w:val="none" w:sz="0" w:space="0" w:color="auto"/>
      </w:divBdr>
    </w:div>
    <w:div w:id="1372268011">
      <w:bodyDiv w:val="1"/>
      <w:marLeft w:val="0"/>
      <w:marRight w:val="0"/>
      <w:marTop w:val="0"/>
      <w:marBottom w:val="0"/>
      <w:divBdr>
        <w:top w:val="none" w:sz="0" w:space="0" w:color="auto"/>
        <w:left w:val="none" w:sz="0" w:space="0" w:color="auto"/>
        <w:bottom w:val="none" w:sz="0" w:space="0" w:color="auto"/>
        <w:right w:val="none" w:sz="0" w:space="0" w:color="auto"/>
      </w:divBdr>
    </w:div>
    <w:div w:id="1397849818">
      <w:bodyDiv w:val="1"/>
      <w:marLeft w:val="0"/>
      <w:marRight w:val="0"/>
      <w:marTop w:val="0"/>
      <w:marBottom w:val="0"/>
      <w:divBdr>
        <w:top w:val="none" w:sz="0" w:space="0" w:color="auto"/>
        <w:left w:val="none" w:sz="0" w:space="0" w:color="auto"/>
        <w:bottom w:val="none" w:sz="0" w:space="0" w:color="auto"/>
        <w:right w:val="none" w:sz="0" w:space="0" w:color="auto"/>
      </w:divBdr>
    </w:div>
    <w:div w:id="1400254225">
      <w:bodyDiv w:val="1"/>
      <w:marLeft w:val="0"/>
      <w:marRight w:val="0"/>
      <w:marTop w:val="0"/>
      <w:marBottom w:val="0"/>
      <w:divBdr>
        <w:top w:val="none" w:sz="0" w:space="0" w:color="auto"/>
        <w:left w:val="none" w:sz="0" w:space="0" w:color="auto"/>
        <w:bottom w:val="none" w:sz="0" w:space="0" w:color="auto"/>
        <w:right w:val="none" w:sz="0" w:space="0" w:color="auto"/>
      </w:divBdr>
    </w:div>
    <w:div w:id="1401292090">
      <w:bodyDiv w:val="1"/>
      <w:marLeft w:val="0"/>
      <w:marRight w:val="0"/>
      <w:marTop w:val="0"/>
      <w:marBottom w:val="0"/>
      <w:divBdr>
        <w:top w:val="none" w:sz="0" w:space="0" w:color="auto"/>
        <w:left w:val="none" w:sz="0" w:space="0" w:color="auto"/>
        <w:bottom w:val="none" w:sz="0" w:space="0" w:color="auto"/>
        <w:right w:val="none" w:sz="0" w:space="0" w:color="auto"/>
      </w:divBdr>
    </w:div>
    <w:div w:id="1411079521">
      <w:bodyDiv w:val="1"/>
      <w:marLeft w:val="0"/>
      <w:marRight w:val="0"/>
      <w:marTop w:val="0"/>
      <w:marBottom w:val="0"/>
      <w:divBdr>
        <w:top w:val="none" w:sz="0" w:space="0" w:color="auto"/>
        <w:left w:val="none" w:sz="0" w:space="0" w:color="auto"/>
        <w:bottom w:val="none" w:sz="0" w:space="0" w:color="auto"/>
        <w:right w:val="none" w:sz="0" w:space="0" w:color="auto"/>
      </w:divBdr>
    </w:div>
    <w:div w:id="1421949433">
      <w:bodyDiv w:val="1"/>
      <w:marLeft w:val="0"/>
      <w:marRight w:val="0"/>
      <w:marTop w:val="0"/>
      <w:marBottom w:val="0"/>
      <w:divBdr>
        <w:top w:val="none" w:sz="0" w:space="0" w:color="auto"/>
        <w:left w:val="none" w:sz="0" w:space="0" w:color="auto"/>
        <w:bottom w:val="none" w:sz="0" w:space="0" w:color="auto"/>
        <w:right w:val="none" w:sz="0" w:space="0" w:color="auto"/>
      </w:divBdr>
    </w:div>
    <w:div w:id="1431465832">
      <w:bodyDiv w:val="1"/>
      <w:marLeft w:val="0"/>
      <w:marRight w:val="0"/>
      <w:marTop w:val="0"/>
      <w:marBottom w:val="0"/>
      <w:divBdr>
        <w:top w:val="none" w:sz="0" w:space="0" w:color="auto"/>
        <w:left w:val="none" w:sz="0" w:space="0" w:color="auto"/>
        <w:bottom w:val="none" w:sz="0" w:space="0" w:color="auto"/>
        <w:right w:val="none" w:sz="0" w:space="0" w:color="auto"/>
      </w:divBdr>
    </w:div>
    <w:div w:id="1433011141">
      <w:bodyDiv w:val="1"/>
      <w:marLeft w:val="0"/>
      <w:marRight w:val="0"/>
      <w:marTop w:val="0"/>
      <w:marBottom w:val="0"/>
      <w:divBdr>
        <w:top w:val="none" w:sz="0" w:space="0" w:color="auto"/>
        <w:left w:val="none" w:sz="0" w:space="0" w:color="auto"/>
        <w:bottom w:val="none" w:sz="0" w:space="0" w:color="auto"/>
        <w:right w:val="none" w:sz="0" w:space="0" w:color="auto"/>
      </w:divBdr>
    </w:div>
    <w:div w:id="1443039028">
      <w:bodyDiv w:val="1"/>
      <w:marLeft w:val="0"/>
      <w:marRight w:val="0"/>
      <w:marTop w:val="0"/>
      <w:marBottom w:val="0"/>
      <w:divBdr>
        <w:top w:val="none" w:sz="0" w:space="0" w:color="auto"/>
        <w:left w:val="none" w:sz="0" w:space="0" w:color="auto"/>
        <w:bottom w:val="none" w:sz="0" w:space="0" w:color="auto"/>
        <w:right w:val="none" w:sz="0" w:space="0" w:color="auto"/>
      </w:divBdr>
    </w:div>
    <w:div w:id="1447000449">
      <w:bodyDiv w:val="1"/>
      <w:marLeft w:val="0"/>
      <w:marRight w:val="0"/>
      <w:marTop w:val="0"/>
      <w:marBottom w:val="0"/>
      <w:divBdr>
        <w:top w:val="none" w:sz="0" w:space="0" w:color="auto"/>
        <w:left w:val="none" w:sz="0" w:space="0" w:color="auto"/>
        <w:bottom w:val="none" w:sz="0" w:space="0" w:color="auto"/>
        <w:right w:val="none" w:sz="0" w:space="0" w:color="auto"/>
      </w:divBdr>
    </w:div>
    <w:div w:id="1456605523">
      <w:bodyDiv w:val="1"/>
      <w:marLeft w:val="0"/>
      <w:marRight w:val="0"/>
      <w:marTop w:val="0"/>
      <w:marBottom w:val="0"/>
      <w:divBdr>
        <w:top w:val="none" w:sz="0" w:space="0" w:color="auto"/>
        <w:left w:val="none" w:sz="0" w:space="0" w:color="auto"/>
        <w:bottom w:val="none" w:sz="0" w:space="0" w:color="auto"/>
        <w:right w:val="none" w:sz="0" w:space="0" w:color="auto"/>
      </w:divBdr>
    </w:div>
    <w:div w:id="1473329942">
      <w:bodyDiv w:val="1"/>
      <w:marLeft w:val="0"/>
      <w:marRight w:val="0"/>
      <w:marTop w:val="0"/>
      <w:marBottom w:val="0"/>
      <w:divBdr>
        <w:top w:val="none" w:sz="0" w:space="0" w:color="auto"/>
        <w:left w:val="none" w:sz="0" w:space="0" w:color="auto"/>
        <w:bottom w:val="none" w:sz="0" w:space="0" w:color="auto"/>
        <w:right w:val="none" w:sz="0" w:space="0" w:color="auto"/>
      </w:divBdr>
    </w:div>
    <w:div w:id="1479611790">
      <w:bodyDiv w:val="1"/>
      <w:marLeft w:val="0"/>
      <w:marRight w:val="0"/>
      <w:marTop w:val="0"/>
      <w:marBottom w:val="0"/>
      <w:divBdr>
        <w:top w:val="none" w:sz="0" w:space="0" w:color="auto"/>
        <w:left w:val="none" w:sz="0" w:space="0" w:color="auto"/>
        <w:bottom w:val="none" w:sz="0" w:space="0" w:color="auto"/>
        <w:right w:val="none" w:sz="0" w:space="0" w:color="auto"/>
      </w:divBdr>
    </w:div>
    <w:div w:id="1497188972">
      <w:bodyDiv w:val="1"/>
      <w:marLeft w:val="0"/>
      <w:marRight w:val="0"/>
      <w:marTop w:val="0"/>
      <w:marBottom w:val="0"/>
      <w:divBdr>
        <w:top w:val="none" w:sz="0" w:space="0" w:color="auto"/>
        <w:left w:val="none" w:sz="0" w:space="0" w:color="auto"/>
        <w:bottom w:val="none" w:sz="0" w:space="0" w:color="auto"/>
        <w:right w:val="none" w:sz="0" w:space="0" w:color="auto"/>
      </w:divBdr>
    </w:div>
    <w:div w:id="1508714263">
      <w:bodyDiv w:val="1"/>
      <w:marLeft w:val="0"/>
      <w:marRight w:val="0"/>
      <w:marTop w:val="0"/>
      <w:marBottom w:val="0"/>
      <w:divBdr>
        <w:top w:val="none" w:sz="0" w:space="0" w:color="auto"/>
        <w:left w:val="none" w:sz="0" w:space="0" w:color="auto"/>
        <w:bottom w:val="none" w:sz="0" w:space="0" w:color="auto"/>
        <w:right w:val="none" w:sz="0" w:space="0" w:color="auto"/>
      </w:divBdr>
      <w:divsChild>
        <w:div w:id="654451266">
          <w:marLeft w:val="0"/>
          <w:marRight w:val="0"/>
          <w:marTop w:val="0"/>
          <w:marBottom w:val="0"/>
          <w:divBdr>
            <w:top w:val="none" w:sz="0" w:space="0" w:color="auto"/>
            <w:left w:val="none" w:sz="0" w:space="0" w:color="auto"/>
            <w:bottom w:val="none" w:sz="0" w:space="0" w:color="auto"/>
            <w:right w:val="none" w:sz="0" w:space="0" w:color="auto"/>
          </w:divBdr>
          <w:divsChild>
            <w:div w:id="129786377">
              <w:marLeft w:val="0"/>
              <w:marRight w:val="0"/>
              <w:marTop w:val="0"/>
              <w:marBottom w:val="0"/>
              <w:divBdr>
                <w:top w:val="none" w:sz="0" w:space="0" w:color="auto"/>
                <w:left w:val="none" w:sz="0" w:space="0" w:color="auto"/>
                <w:bottom w:val="none" w:sz="0" w:space="0" w:color="auto"/>
                <w:right w:val="none" w:sz="0" w:space="0" w:color="auto"/>
              </w:divBdr>
            </w:div>
            <w:div w:id="1506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414">
      <w:bodyDiv w:val="1"/>
      <w:marLeft w:val="0"/>
      <w:marRight w:val="0"/>
      <w:marTop w:val="0"/>
      <w:marBottom w:val="0"/>
      <w:divBdr>
        <w:top w:val="none" w:sz="0" w:space="0" w:color="auto"/>
        <w:left w:val="none" w:sz="0" w:space="0" w:color="auto"/>
        <w:bottom w:val="none" w:sz="0" w:space="0" w:color="auto"/>
        <w:right w:val="none" w:sz="0" w:space="0" w:color="auto"/>
      </w:divBdr>
    </w:div>
    <w:div w:id="1543515705">
      <w:bodyDiv w:val="1"/>
      <w:marLeft w:val="0"/>
      <w:marRight w:val="0"/>
      <w:marTop w:val="0"/>
      <w:marBottom w:val="0"/>
      <w:divBdr>
        <w:top w:val="none" w:sz="0" w:space="0" w:color="auto"/>
        <w:left w:val="none" w:sz="0" w:space="0" w:color="auto"/>
        <w:bottom w:val="none" w:sz="0" w:space="0" w:color="auto"/>
        <w:right w:val="none" w:sz="0" w:space="0" w:color="auto"/>
      </w:divBdr>
    </w:div>
    <w:div w:id="1544097452">
      <w:bodyDiv w:val="1"/>
      <w:marLeft w:val="0"/>
      <w:marRight w:val="0"/>
      <w:marTop w:val="0"/>
      <w:marBottom w:val="0"/>
      <w:divBdr>
        <w:top w:val="none" w:sz="0" w:space="0" w:color="auto"/>
        <w:left w:val="none" w:sz="0" w:space="0" w:color="auto"/>
        <w:bottom w:val="none" w:sz="0" w:space="0" w:color="auto"/>
        <w:right w:val="none" w:sz="0" w:space="0" w:color="auto"/>
      </w:divBdr>
    </w:div>
    <w:div w:id="1544439748">
      <w:bodyDiv w:val="1"/>
      <w:marLeft w:val="0"/>
      <w:marRight w:val="0"/>
      <w:marTop w:val="0"/>
      <w:marBottom w:val="0"/>
      <w:divBdr>
        <w:top w:val="none" w:sz="0" w:space="0" w:color="auto"/>
        <w:left w:val="none" w:sz="0" w:space="0" w:color="auto"/>
        <w:bottom w:val="none" w:sz="0" w:space="0" w:color="auto"/>
        <w:right w:val="none" w:sz="0" w:space="0" w:color="auto"/>
      </w:divBdr>
    </w:div>
    <w:div w:id="1570312061">
      <w:bodyDiv w:val="1"/>
      <w:marLeft w:val="0"/>
      <w:marRight w:val="0"/>
      <w:marTop w:val="0"/>
      <w:marBottom w:val="0"/>
      <w:divBdr>
        <w:top w:val="none" w:sz="0" w:space="0" w:color="auto"/>
        <w:left w:val="none" w:sz="0" w:space="0" w:color="auto"/>
        <w:bottom w:val="none" w:sz="0" w:space="0" w:color="auto"/>
        <w:right w:val="none" w:sz="0" w:space="0" w:color="auto"/>
      </w:divBdr>
    </w:div>
    <w:div w:id="1573657879">
      <w:bodyDiv w:val="1"/>
      <w:marLeft w:val="0"/>
      <w:marRight w:val="0"/>
      <w:marTop w:val="0"/>
      <w:marBottom w:val="0"/>
      <w:divBdr>
        <w:top w:val="none" w:sz="0" w:space="0" w:color="auto"/>
        <w:left w:val="none" w:sz="0" w:space="0" w:color="auto"/>
        <w:bottom w:val="none" w:sz="0" w:space="0" w:color="auto"/>
        <w:right w:val="none" w:sz="0" w:space="0" w:color="auto"/>
      </w:divBdr>
      <w:divsChild>
        <w:div w:id="1174415038">
          <w:marLeft w:val="0"/>
          <w:marRight w:val="0"/>
          <w:marTop w:val="0"/>
          <w:marBottom w:val="0"/>
          <w:divBdr>
            <w:top w:val="none" w:sz="0" w:space="0" w:color="auto"/>
            <w:left w:val="none" w:sz="0" w:space="0" w:color="auto"/>
            <w:bottom w:val="none" w:sz="0" w:space="0" w:color="auto"/>
            <w:right w:val="none" w:sz="0" w:space="0" w:color="auto"/>
          </w:divBdr>
          <w:divsChild>
            <w:div w:id="739061452">
              <w:marLeft w:val="0"/>
              <w:marRight w:val="0"/>
              <w:marTop w:val="0"/>
              <w:marBottom w:val="0"/>
              <w:divBdr>
                <w:top w:val="none" w:sz="0" w:space="0" w:color="auto"/>
                <w:left w:val="none" w:sz="0" w:space="0" w:color="auto"/>
                <w:bottom w:val="none" w:sz="0" w:space="0" w:color="auto"/>
                <w:right w:val="none" w:sz="0" w:space="0" w:color="auto"/>
              </w:divBdr>
            </w:div>
            <w:div w:id="157326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5135">
      <w:bodyDiv w:val="1"/>
      <w:marLeft w:val="0"/>
      <w:marRight w:val="0"/>
      <w:marTop w:val="0"/>
      <w:marBottom w:val="0"/>
      <w:divBdr>
        <w:top w:val="none" w:sz="0" w:space="0" w:color="auto"/>
        <w:left w:val="none" w:sz="0" w:space="0" w:color="auto"/>
        <w:bottom w:val="none" w:sz="0" w:space="0" w:color="auto"/>
        <w:right w:val="none" w:sz="0" w:space="0" w:color="auto"/>
      </w:divBdr>
    </w:div>
    <w:div w:id="1587421680">
      <w:bodyDiv w:val="1"/>
      <w:marLeft w:val="0"/>
      <w:marRight w:val="0"/>
      <w:marTop w:val="0"/>
      <w:marBottom w:val="0"/>
      <w:divBdr>
        <w:top w:val="none" w:sz="0" w:space="0" w:color="auto"/>
        <w:left w:val="none" w:sz="0" w:space="0" w:color="auto"/>
        <w:bottom w:val="none" w:sz="0" w:space="0" w:color="auto"/>
        <w:right w:val="none" w:sz="0" w:space="0" w:color="auto"/>
      </w:divBdr>
    </w:div>
    <w:div w:id="1590656037">
      <w:bodyDiv w:val="1"/>
      <w:marLeft w:val="0"/>
      <w:marRight w:val="0"/>
      <w:marTop w:val="0"/>
      <w:marBottom w:val="0"/>
      <w:divBdr>
        <w:top w:val="none" w:sz="0" w:space="0" w:color="auto"/>
        <w:left w:val="none" w:sz="0" w:space="0" w:color="auto"/>
        <w:bottom w:val="none" w:sz="0" w:space="0" w:color="auto"/>
        <w:right w:val="none" w:sz="0" w:space="0" w:color="auto"/>
      </w:divBdr>
    </w:div>
    <w:div w:id="1599022051">
      <w:bodyDiv w:val="1"/>
      <w:marLeft w:val="0"/>
      <w:marRight w:val="0"/>
      <w:marTop w:val="0"/>
      <w:marBottom w:val="0"/>
      <w:divBdr>
        <w:top w:val="none" w:sz="0" w:space="0" w:color="auto"/>
        <w:left w:val="none" w:sz="0" w:space="0" w:color="auto"/>
        <w:bottom w:val="none" w:sz="0" w:space="0" w:color="auto"/>
        <w:right w:val="none" w:sz="0" w:space="0" w:color="auto"/>
      </w:divBdr>
    </w:div>
    <w:div w:id="1601255158">
      <w:bodyDiv w:val="1"/>
      <w:marLeft w:val="0"/>
      <w:marRight w:val="0"/>
      <w:marTop w:val="0"/>
      <w:marBottom w:val="0"/>
      <w:divBdr>
        <w:top w:val="none" w:sz="0" w:space="0" w:color="auto"/>
        <w:left w:val="none" w:sz="0" w:space="0" w:color="auto"/>
        <w:bottom w:val="none" w:sz="0" w:space="0" w:color="auto"/>
        <w:right w:val="none" w:sz="0" w:space="0" w:color="auto"/>
      </w:divBdr>
    </w:div>
    <w:div w:id="1602030186">
      <w:bodyDiv w:val="1"/>
      <w:marLeft w:val="0"/>
      <w:marRight w:val="0"/>
      <w:marTop w:val="0"/>
      <w:marBottom w:val="0"/>
      <w:divBdr>
        <w:top w:val="none" w:sz="0" w:space="0" w:color="auto"/>
        <w:left w:val="none" w:sz="0" w:space="0" w:color="auto"/>
        <w:bottom w:val="none" w:sz="0" w:space="0" w:color="auto"/>
        <w:right w:val="none" w:sz="0" w:space="0" w:color="auto"/>
      </w:divBdr>
    </w:div>
    <w:div w:id="1605530326">
      <w:bodyDiv w:val="1"/>
      <w:marLeft w:val="0"/>
      <w:marRight w:val="0"/>
      <w:marTop w:val="0"/>
      <w:marBottom w:val="0"/>
      <w:divBdr>
        <w:top w:val="none" w:sz="0" w:space="0" w:color="auto"/>
        <w:left w:val="none" w:sz="0" w:space="0" w:color="auto"/>
        <w:bottom w:val="none" w:sz="0" w:space="0" w:color="auto"/>
        <w:right w:val="none" w:sz="0" w:space="0" w:color="auto"/>
      </w:divBdr>
    </w:div>
    <w:div w:id="1608466030">
      <w:bodyDiv w:val="1"/>
      <w:marLeft w:val="0"/>
      <w:marRight w:val="0"/>
      <w:marTop w:val="0"/>
      <w:marBottom w:val="0"/>
      <w:divBdr>
        <w:top w:val="none" w:sz="0" w:space="0" w:color="auto"/>
        <w:left w:val="none" w:sz="0" w:space="0" w:color="auto"/>
        <w:bottom w:val="none" w:sz="0" w:space="0" w:color="auto"/>
        <w:right w:val="none" w:sz="0" w:space="0" w:color="auto"/>
      </w:divBdr>
    </w:div>
    <w:div w:id="1608612909">
      <w:bodyDiv w:val="1"/>
      <w:marLeft w:val="0"/>
      <w:marRight w:val="0"/>
      <w:marTop w:val="0"/>
      <w:marBottom w:val="0"/>
      <w:divBdr>
        <w:top w:val="none" w:sz="0" w:space="0" w:color="auto"/>
        <w:left w:val="none" w:sz="0" w:space="0" w:color="auto"/>
        <w:bottom w:val="none" w:sz="0" w:space="0" w:color="auto"/>
        <w:right w:val="none" w:sz="0" w:space="0" w:color="auto"/>
      </w:divBdr>
    </w:div>
    <w:div w:id="1613434616">
      <w:bodyDiv w:val="1"/>
      <w:marLeft w:val="0"/>
      <w:marRight w:val="0"/>
      <w:marTop w:val="0"/>
      <w:marBottom w:val="0"/>
      <w:divBdr>
        <w:top w:val="none" w:sz="0" w:space="0" w:color="auto"/>
        <w:left w:val="none" w:sz="0" w:space="0" w:color="auto"/>
        <w:bottom w:val="none" w:sz="0" w:space="0" w:color="auto"/>
        <w:right w:val="none" w:sz="0" w:space="0" w:color="auto"/>
      </w:divBdr>
    </w:div>
    <w:div w:id="1617178149">
      <w:bodyDiv w:val="1"/>
      <w:marLeft w:val="0"/>
      <w:marRight w:val="0"/>
      <w:marTop w:val="0"/>
      <w:marBottom w:val="0"/>
      <w:divBdr>
        <w:top w:val="none" w:sz="0" w:space="0" w:color="auto"/>
        <w:left w:val="none" w:sz="0" w:space="0" w:color="auto"/>
        <w:bottom w:val="none" w:sz="0" w:space="0" w:color="auto"/>
        <w:right w:val="none" w:sz="0" w:space="0" w:color="auto"/>
      </w:divBdr>
    </w:div>
    <w:div w:id="1624842511">
      <w:bodyDiv w:val="1"/>
      <w:marLeft w:val="0"/>
      <w:marRight w:val="0"/>
      <w:marTop w:val="0"/>
      <w:marBottom w:val="0"/>
      <w:divBdr>
        <w:top w:val="none" w:sz="0" w:space="0" w:color="auto"/>
        <w:left w:val="none" w:sz="0" w:space="0" w:color="auto"/>
        <w:bottom w:val="none" w:sz="0" w:space="0" w:color="auto"/>
        <w:right w:val="none" w:sz="0" w:space="0" w:color="auto"/>
      </w:divBdr>
    </w:div>
    <w:div w:id="1637447289">
      <w:bodyDiv w:val="1"/>
      <w:marLeft w:val="0"/>
      <w:marRight w:val="0"/>
      <w:marTop w:val="0"/>
      <w:marBottom w:val="0"/>
      <w:divBdr>
        <w:top w:val="none" w:sz="0" w:space="0" w:color="auto"/>
        <w:left w:val="none" w:sz="0" w:space="0" w:color="auto"/>
        <w:bottom w:val="none" w:sz="0" w:space="0" w:color="auto"/>
        <w:right w:val="none" w:sz="0" w:space="0" w:color="auto"/>
      </w:divBdr>
    </w:div>
    <w:div w:id="1644965089">
      <w:bodyDiv w:val="1"/>
      <w:marLeft w:val="0"/>
      <w:marRight w:val="0"/>
      <w:marTop w:val="0"/>
      <w:marBottom w:val="0"/>
      <w:divBdr>
        <w:top w:val="none" w:sz="0" w:space="0" w:color="auto"/>
        <w:left w:val="none" w:sz="0" w:space="0" w:color="auto"/>
        <w:bottom w:val="none" w:sz="0" w:space="0" w:color="auto"/>
        <w:right w:val="none" w:sz="0" w:space="0" w:color="auto"/>
      </w:divBdr>
    </w:div>
    <w:div w:id="1658682933">
      <w:bodyDiv w:val="1"/>
      <w:marLeft w:val="0"/>
      <w:marRight w:val="0"/>
      <w:marTop w:val="0"/>
      <w:marBottom w:val="0"/>
      <w:divBdr>
        <w:top w:val="none" w:sz="0" w:space="0" w:color="auto"/>
        <w:left w:val="none" w:sz="0" w:space="0" w:color="auto"/>
        <w:bottom w:val="none" w:sz="0" w:space="0" w:color="auto"/>
        <w:right w:val="none" w:sz="0" w:space="0" w:color="auto"/>
      </w:divBdr>
    </w:div>
    <w:div w:id="1686400164">
      <w:bodyDiv w:val="1"/>
      <w:marLeft w:val="0"/>
      <w:marRight w:val="0"/>
      <w:marTop w:val="0"/>
      <w:marBottom w:val="0"/>
      <w:divBdr>
        <w:top w:val="none" w:sz="0" w:space="0" w:color="auto"/>
        <w:left w:val="none" w:sz="0" w:space="0" w:color="auto"/>
        <w:bottom w:val="none" w:sz="0" w:space="0" w:color="auto"/>
        <w:right w:val="none" w:sz="0" w:space="0" w:color="auto"/>
      </w:divBdr>
    </w:div>
    <w:div w:id="1687056831">
      <w:bodyDiv w:val="1"/>
      <w:marLeft w:val="0"/>
      <w:marRight w:val="0"/>
      <w:marTop w:val="0"/>
      <w:marBottom w:val="0"/>
      <w:divBdr>
        <w:top w:val="none" w:sz="0" w:space="0" w:color="auto"/>
        <w:left w:val="none" w:sz="0" w:space="0" w:color="auto"/>
        <w:bottom w:val="none" w:sz="0" w:space="0" w:color="auto"/>
        <w:right w:val="none" w:sz="0" w:space="0" w:color="auto"/>
      </w:divBdr>
      <w:divsChild>
        <w:div w:id="1938979191">
          <w:marLeft w:val="0"/>
          <w:marRight w:val="0"/>
          <w:marTop w:val="0"/>
          <w:marBottom w:val="0"/>
          <w:divBdr>
            <w:top w:val="none" w:sz="0" w:space="0" w:color="auto"/>
            <w:left w:val="none" w:sz="0" w:space="0" w:color="auto"/>
            <w:bottom w:val="none" w:sz="0" w:space="0" w:color="auto"/>
            <w:right w:val="none" w:sz="0" w:space="0" w:color="auto"/>
          </w:divBdr>
          <w:divsChild>
            <w:div w:id="864054254">
              <w:marLeft w:val="0"/>
              <w:marRight w:val="0"/>
              <w:marTop w:val="0"/>
              <w:marBottom w:val="0"/>
              <w:divBdr>
                <w:top w:val="none" w:sz="0" w:space="0" w:color="auto"/>
                <w:left w:val="none" w:sz="0" w:space="0" w:color="auto"/>
                <w:bottom w:val="none" w:sz="0" w:space="0" w:color="auto"/>
                <w:right w:val="none" w:sz="0" w:space="0" w:color="auto"/>
              </w:divBdr>
            </w:div>
            <w:div w:id="617761959">
              <w:marLeft w:val="0"/>
              <w:marRight w:val="0"/>
              <w:marTop w:val="0"/>
              <w:marBottom w:val="0"/>
              <w:divBdr>
                <w:top w:val="none" w:sz="0" w:space="0" w:color="auto"/>
                <w:left w:val="none" w:sz="0" w:space="0" w:color="auto"/>
                <w:bottom w:val="none" w:sz="0" w:space="0" w:color="auto"/>
                <w:right w:val="none" w:sz="0" w:space="0" w:color="auto"/>
              </w:divBdr>
            </w:div>
            <w:div w:id="1409157161">
              <w:marLeft w:val="0"/>
              <w:marRight w:val="0"/>
              <w:marTop w:val="0"/>
              <w:marBottom w:val="0"/>
              <w:divBdr>
                <w:top w:val="none" w:sz="0" w:space="0" w:color="auto"/>
                <w:left w:val="none" w:sz="0" w:space="0" w:color="auto"/>
                <w:bottom w:val="none" w:sz="0" w:space="0" w:color="auto"/>
                <w:right w:val="none" w:sz="0" w:space="0" w:color="auto"/>
              </w:divBdr>
            </w:div>
            <w:div w:id="4709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120">
      <w:bodyDiv w:val="1"/>
      <w:marLeft w:val="0"/>
      <w:marRight w:val="0"/>
      <w:marTop w:val="0"/>
      <w:marBottom w:val="0"/>
      <w:divBdr>
        <w:top w:val="none" w:sz="0" w:space="0" w:color="auto"/>
        <w:left w:val="none" w:sz="0" w:space="0" w:color="auto"/>
        <w:bottom w:val="none" w:sz="0" w:space="0" w:color="auto"/>
        <w:right w:val="none" w:sz="0" w:space="0" w:color="auto"/>
      </w:divBdr>
    </w:div>
    <w:div w:id="1731924027">
      <w:bodyDiv w:val="1"/>
      <w:marLeft w:val="0"/>
      <w:marRight w:val="0"/>
      <w:marTop w:val="0"/>
      <w:marBottom w:val="0"/>
      <w:divBdr>
        <w:top w:val="none" w:sz="0" w:space="0" w:color="auto"/>
        <w:left w:val="none" w:sz="0" w:space="0" w:color="auto"/>
        <w:bottom w:val="none" w:sz="0" w:space="0" w:color="auto"/>
        <w:right w:val="none" w:sz="0" w:space="0" w:color="auto"/>
      </w:divBdr>
    </w:div>
    <w:div w:id="1737360546">
      <w:bodyDiv w:val="1"/>
      <w:marLeft w:val="0"/>
      <w:marRight w:val="0"/>
      <w:marTop w:val="0"/>
      <w:marBottom w:val="0"/>
      <w:divBdr>
        <w:top w:val="none" w:sz="0" w:space="0" w:color="auto"/>
        <w:left w:val="none" w:sz="0" w:space="0" w:color="auto"/>
        <w:bottom w:val="none" w:sz="0" w:space="0" w:color="auto"/>
        <w:right w:val="none" w:sz="0" w:space="0" w:color="auto"/>
      </w:divBdr>
    </w:div>
    <w:div w:id="1738741359">
      <w:bodyDiv w:val="1"/>
      <w:marLeft w:val="0"/>
      <w:marRight w:val="0"/>
      <w:marTop w:val="0"/>
      <w:marBottom w:val="0"/>
      <w:divBdr>
        <w:top w:val="none" w:sz="0" w:space="0" w:color="auto"/>
        <w:left w:val="none" w:sz="0" w:space="0" w:color="auto"/>
        <w:bottom w:val="none" w:sz="0" w:space="0" w:color="auto"/>
        <w:right w:val="none" w:sz="0" w:space="0" w:color="auto"/>
      </w:divBdr>
    </w:div>
    <w:div w:id="1743789553">
      <w:bodyDiv w:val="1"/>
      <w:marLeft w:val="0"/>
      <w:marRight w:val="0"/>
      <w:marTop w:val="0"/>
      <w:marBottom w:val="0"/>
      <w:divBdr>
        <w:top w:val="none" w:sz="0" w:space="0" w:color="auto"/>
        <w:left w:val="none" w:sz="0" w:space="0" w:color="auto"/>
        <w:bottom w:val="none" w:sz="0" w:space="0" w:color="auto"/>
        <w:right w:val="none" w:sz="0" w:space="0" w:color="auto"/>
      </w:divBdr>
    </w:div>
    <w:div w:id="1775248998">
      <w:bodyDiv w:val="1"/>
      <w:marLeft w:val="0"/>
      <w:marRight w:val="0"/>
      <w:marTop w:val="0"/>
      <w:marBottom w:val="0"/>
      <w:divBdr>
        <w:top w:val="none" w:sz="0" w:space="0" w:color="auto"/>
        <w:left w:val="none" w:sz="0" w:space="0" w:color="auto"/>
        <w:bottom w:val="none" w:sz="0" w:space="0" w:color="auto"/>
        <w:right w:val="none" w:sz="0" w:space="0" w:color="auto"/>
      </w:divBdr>
    </w:div>
    <w:div w:id="1816680376">
      <w:bodyDiv w:val="1"/>
      <w:marLeft w:val="0"/>
      <w:marRight w:val="0"/>
      <w:marTop w:val="0"/>
      <w:marBottom w:val="0"/>
      <w:divBdr>
        <w:top w:val="none" w:sz="0" w:space="0" w:color="auto"/>
        <w:left w:val="none" w:sz="0" w:space="0" w:color="auto"/>
        <w:bottom w:val="none" w:sz="0" w:space="0" w:color="auto"/>
        <w:right w:val="none" w:sz="0" w:space="0" w:color="auto"/>
      </w:divBdr>
    </w:div>
    <w:div w:id="1837186806">
      <w:bodyDiv w:val="1"/>
      <w:marLeft w:val="0"/>
      <w:marRight w:val="0"/>
      <w:marTop w:val="0"/>
      <w:marBottom w:val="0"/>
      <w:divBdr>
        <w:top w:val="none" w:sz="0" w:space="0" w:color="auto"/>
        <w:left w:val="none" w:sz="0" w:space="0" w:color="auto"/>
        <w:bottom w:val="none" w:sz="0" w:space="0" w:color="auto"/>
        <w:right w:val="none" w:sz="0" w:space="0" w:color="auto"/>
      </w:divBdr>
    </w:div>
    <w:div w:id="1840196774">
      <w:bodyDiv w:val="1"/>
      <w:marLeft w:val="0"/>
      <w:marRight w:val="0"/>
      <w:marTop w:val="0"/>
      <w:marBottom w:val="0"/>
      <w:divBdr>
        <w:top w:val="none" w:sz="0" w:space="0" w:color="auto"/>
        <w:left w:val="none" w:sz="0" w:space="0" w:color="auto"/>
        <w:bottom w:val="none" w:sz="0" w:space="0" w:color="auto"/>
        <w:right w:val="none" w:sz="0" w:space="0" w:color="auto"/>
      </w:divBdr>
    </w:div>
    <w:div w:id="1871528071">
      <w:bodyDiv w:val="1"/>
      <w:marLeft w:val="0"/>
      <w:marRight w:val="0"/>
      <w:marTop w:val="0"/>
      <w:marBottom w:val="0"/>
      <w:divBdr>
        <w:top w:val="none" w:sz="0" w:space="0" w:color="auto"/>
        <w:left w:val="none" w:sz="0" w:space="0" w:color="auto"/>
        <w:bottom w:val="none" w:sz="0" w:space="0" w:color="auto"/>
        <w:right w:val="none" w:sz="0" w:space="0" w:color="auto"/>
      </w:divBdr>
    </w:div>
    <w:div w:id="1874607953">
      <w:bodyDiv w:val="1"/>
      <w:marLeft w:val="0"/>
      <w:marRight w:val="0"/>
      <w:marTop w:val="0"/>
      <w:marBottom w:val="0"/>
      <w:divBdr>
        <w:top w:val="none" w:sz="0" w:space="0" w:color="auto"/>
        <w:left w:val="none" w:sz="0" w:space="0" w:color="auto"/>
        <w:bottom w:val="none" w:sz="0" w:space="0" w:color="auto"/>
        <w:right w:val="none" w:sz="0" w:space="0" w:color="auto"/>
      </w:divBdr>
    </w:div>
    <w:div w:id="1882745500">
      <w:bodyDiv w:val="1"/>
      <w:marLeft w:val="0"/>
      <w:marRight w:val="0"/>
      <w:marTop w:val="0"/>
      <w:marBottom w:val="0"/>
      <w:divBdr>
        <w:top w:val="none" w:sz="0" w:space="0" w:color="auto"/>
        <w:left w:val="none" w:sz="0" w:space="0" w:color="auto"/>
        <w:bottom w:val="none" w:sz="0" w:space="0" w:color="auto"/>
        <w:right w:val="none" w:sz="0" w:space="0" w:color="auto"/>
      </w:divBdr>
    </w:div>
    <w:div w:id="1899125113">
      <w:bodyDiv w:val="1"/>
      <w:marLeft w:val="0"/>
      <w:marRight w:val="0"/>
      <w:marTop w:val="0"/>
      <w:marBottom w:val="0"/>
      <w:divBdr>
        <w:top w:val="none" w:sz="0" w:space="0" w:color="auto"/>
        <w:left w:val="none" w:sz="0" w:space="0" w:color="auto"/>
        <w:bottom w:val="none" w:sz="0" w:space="0" w:color="auto"/>
        <w:right w:val="none" w:sz="0" w:space="0" w:color="auto"/>
      </w:divBdr>
    </w:div>
    <w:div w:id="1904021307">
      <w:bodyDiv w:val="1"/>
      <w:marLeft w:val="0"/>
      <w:marRight w:val="0"/>
      <w:marTop w:val="0"/>
      <w:marBottom w:val="0"/>
      <w:divBdr>
        <w:top w:val="none" w:sz="0" w:space="0" w:color="auto"/>
        <w:left w:val="none" w:sz="0" w:space="0" w:color="auto"/>
        <w:bottom w:val="none" w:sz="0" w:space="0" w:color="auto"/>
        <w:right w:val="none" w:sz="0" w:space="0" w:color="auto"/>
      </w:divBdr>
      <w:divsChild>
        <w:div w:id="637298888">
          <w:marLeft w:val="0"/>
          <w:marRight w:val="0"/>
          <w:marTop w:val="0"/>
          <w:marBottom w:val="0"/>
          <w:divBdr>
            <w:top w:val="none" w:sz="0" w:space="0" w:color="auto"/>
            <w:left w:val="none" w:sz="0" w:space="0" w:color="auto"/>
            <w:bottom w:val="none" w:sz="0" w:space="0" w:color="auto"/>
            <w:right w:val="none" w:sz="0" w:space="0" w:color="auto"/>
          </w:divBdr>
          <w:divsChild>
            <w:div w:id="647981670">
              <w:marLeft w:val="0"/>
              <w:marRight w:val="0"/>
              <w:marTop w:val="0"/>
              <w:marBottom w:val="0"/>
              <w:divBdr>
                <w:top w:val="none" w:sz="0" w:space="0" w:color="auto"/>
                <w:left w:val="none" w:sz="0" w:space="0" w:color="auto"/>
                <w:bottom w:val="none" w:sz="0" w:space="0" w:color="auto"/>
                <w:right w:val="none" w:sz="0" w:space="0" w:color="auto"/>
              </w:divBdr>
            </w:div>
            <w:div w:id="2013019590">
              <w:marLeft w:val="0"/>
              <w:marRight w:val="0"/>
              <w:marTop w:val="0"/>
              <w:marBottom w:val="0"/>
              <w:divBdr>
                <w:top w:val="none" w:sz="0" w:space="0" w:color="auto"/>
                <w:left w:val="none" w:sz="0" w:space="0" w:color="auto"/>
                <w:bottom w:val="none" w:sz="0" w:space="0" w:color="auto"/>
                <w:right w:val="none" w:sz="0" w:space="0" w:color="auto"/>
              </w:divBdr>
            </w:div>
            <w:div w:id="2026512313">
              <w:marLeft w:val="0"/>
              <w:marRight w:val="0"/>
              <w:marTop w:val="0"/>
              <w:marBottom w:val="0"/>
              <w:divBdr>
                <w:top w:val="none" w:sz="0" w:space="0" w:color="auto"/>
                <w:left w:val="none" w:sz="0" w:space="0" w:color="auto"/>
                <w:bottom w:val="none" w:sz="0" w:space="0" w:color="auto"/>
                <w:right w:val="none" w:sz="0" w:space="0" w:color="auto"/>
              </w:divBdr>
            </w:div>
            <w:div w:id="52822979">
              <w:marLeft w:val="0"/>
              <w:marRight w:val="0"/>
              <w:marTop w:val="0"/>
              <w:marBottom w:val="0"/>
              <w:divBdr>
                <w:top w:val="none" w:sz="0" w:space="0" w:color="auto"/>
                <w:left w:val="none" w:sz="0" w:space="0" w:color="auto"/>
                <w:bottom w:val="none" w:sz="0" w:space="0" w:color="auto"/>
                <w:right w:val="none" w:sz="0" w:space="0" w:color="auto"/>
              </w:divBdr>
            </w:div>
            <w:div w:id="12149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7018">
      <w:bodyDiv w:val="1"/>
      <w:marLeft w:val="0"/>
      <w:marRight w:val="0"/>
      <w:marTop w:val="0"/>
      <w:marBottom w:val="0"/>
      <w:divBdr>
        <w:top w:val="none" w:sz="0" w:space="0" w:color="auto"/>
        <w:left w:val="none" w:sz="0" w:space="0" w:color="auto"/>
        <w:bottom w:val="none" w:sz="0" w:space="0" w:color="auto"/>
        <w:right w:val="none" w:sz="0" w:space="0" w:color="auto"/>
      </w:divBdr>
    </w:div>
    <w:div w:id="1908764118">
      <w:bodyDiv w:val="1"/>
      <w:marLeft w:val="0"/>
      <w:marRight w:val="0"/>
      <w:marTop w:val="0"/>
      <w:marBottom w:val="0"/>
      <w:divBdr>
        <w:top w:val="none" w:sz="0" w:space="0" w:color="auto"/>
        <w:left w:val="none" w:sz="0" w:space="0" w:color="auto"/>
        <w:bottom w:val="none" w:sz="0" w:space="0" w:color="auto"/>
        <w:right w:val="none" w:sz="0" w:space="0" w:color="auto"/>
      </w:divBdr>
    </w:div>
    <w:div w:id="1911574019">
      <w:bodyDiv w:val="1"/>
      <w:marLeft w:val="0"/>
      <w:marRight w:val="0"/>
      <w:marTop w:val="0"/>
      <w:marBottom w:val="0"/>
      <w:divBdr>
        <w:top w:val="none" w:sz="0" w:space="0" w:color="auto"/>
        <w:left w:val="none" w:sz="0" w:space="0" w:color="auto"/>
        <w:bottom w:val="none" w:sz="0" w:space="0" w:color="auto"/>
        <w:right w:val="none" w:sz="0" w:space="0" w:color="auto"/>
      </w:divBdr>
      <w:divsChild>
        <w:div w:id="1102846300">
          <w:marLeft w:val="0"/>
          <w:marRight w:val="0"/>
          <w:marTop w:val="0"/>
          <w:marBottom w:val="0"/>
          <w:divBdr>
            <w:top w:val="none" w:sz="0" w:space="0" w:color="auto"/>
            <w:left w:val="none" w:sz="0" w:space="0" w:color="auto"/>
            <w:bottom w:val="none" w:sz="0" w:space="0" w:color="auto"/>
            <w:right w:val="none" w:sz="0" w:space="0" w:color="auto"/>
          </w:divBdr>
          <w:divsChild>
            <w:div w:id="1740860412">
              <w:marLeft w:val="0"/>
              <w:marRight w:val="0"/>
              <w:marTop w:val="0"/>
              <w:marBottom w:val="0"/>
              <w:divBdr>
                <w:top w:val="none" w:sz="0" w:space="0" w:color="auto"/>
                <w:left w:val="none" w:sz="0" w:space="0" w:color="auto"/>
                <w:bottom w:val="none" w:sz="0" w:space="0" w:color="auto"/>
                <w:right w:val="none" w:sz="0" w:space="0" w:color="auto"/>
              </w:divBdr>
            </w:div>
            <w:div w:id="12636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1471">
      <w:bodyDiv w:val="1"/>
      <w:marLeft w:val="0"/>
      <w:marRight w:val="0"/>
      <w:marTop w:val="0"/>
      <w:marBottom w:val="0"/>
      <w:divBdr>
        <w:top w:val="none" w:sz="0" w:space="0" w:color="auto"/>
        <w:left w:val="none" w:sz="0" w:space="0" w:color="auto"/>
        <w:bottom w:val="none" w:sz="0" w:space="0" w:color="auto"/>
        <w:right w:val="none" w:sz="0" w:space="0" w:color="auto"/>
      </w:divBdr>
    </w:div>
    <w:div w:id="1932811832">
      <w:bodyDiv w:val="1"/>
      <w:marLeft w:val="0"/>
      <w:marRight w:val="0"/>
      <w:marTop w:val="0"/>
      <w:marBottom w:val="0"/>
      <w:divBdr>
        <w:top w:val="none" w:sz="0" w:space="0" w:color="auto"/>
        <w:left w:val="none" w:sz="0" w:space="0" w:color="auto"/>
        <w:bottom w:val="none" w:sz="0" w:space="0" w:color="auto"/>
        <w:right w:val="none" w:sz="0" w:space="0" w:color="auto"/>
      </w:divBdr>
    </w:div>
    <w:div w:id="1933705252">
      <w:bodyDiv w:val="1"/>
      <w:marLeft w:val="0"/>
      <w:marRight w:val="0"/>
      <w:marTop w:val="0"/>
      <w:marBottom w:val="0"/>
      <w:divBdr>
        <w:top w:val="none" w:sz="0" w:space="0" w:color="auto"/>
        <w:left w:val="none" w:sz="0" w:space="0" w:color="auto"/>
        <w:bottom w:val="none" w:sz="0" w:space="0" w:color="auto"/>
        <w:right w:val="none" w:sz="0" w:space="0" w:color="auto"/>
      </w:divBdr>
    </w:div>
    <w:div w:id="1934315896">
      <w:bodyDiv w:val="1"/>
      <w:marLeft w:val="0"/>
      <w:marRight w:val="0"/>
      <w:marTop w:val="0"/>
      <w:marBottom w:val="0"/>
      <w:divBdr>
        <w:top w:val="none" w:sz="0" w:space="0" w:color="auto"/>
        <w:left w:val="none" w:sz="0" w:space="0" w:color="auto"/>
        <w:bottom w:val="none" w:sz="0" w:space="0" w:color="auto"/>
        <w:right w:val="none" w:sz="0" w:space="0" w:color="auto"/>
      </w:divBdr>
      <w:divsChild>
        <w:div w:id="70469446">
          <w:marLeft w:val="0"/>
          <w:marRight w:val="0"/>
          <w:marTop w:val="0"/>
          <w:marBottom w:val="0"/>
          <w:divBdr>
            <w:top w:val="none" w:sz="0" w:space="0" w:color="auto"/>
            <w:left w:val="none" w:sz="0" w:space="0" w:color="auto"/>
            <w:bottom w:val="none" w:sz="0" w:space="0" w:color="auto"/>
            <w:right w:val="none" w:sz="0" w:space="0" w:color="auto"/>
          </w:divBdr>
          <w:divsChild>
            <w:div w:id="1276863813">
              <w:marLeft w:val="0"/>
              <w:marRight w:val="0"/>
              <w:marTop w:val="0"/>
              <w:marBottom w:val="0"/>
              <w:divBdr>
                <w:top w:val="none" w:sz="0" w:space="0" w:color="auto"/>
                <w:left w:val="none" w:sz="0" w:space="0" w:color="auto"/>
                <w:bottom w:val="none" w:sz="0" w:space="0" w:color="auto"/>
                <w:right w:val="none" w:sz="0" w:space="0" w:color="auto"/>
              </w:divBdr>
            </w:div>
            <w:div w:id="988168546">
              <w:marLeft w:val="0"/>
              <w:marRight w:val="0"/>
              <w:marTop w:val="0"/>
              <w:marBottom w:val="0"/>
              <w:divBdr>
                <w:top w:val="none" w:sz="0" w:space="0" w:color="auto"/>
                <w:left w:val="none" w:sz="0" w:space="0" w:color="auto"/>
                <w:bottom w:val="none" w:sz="0" w:space="0" w:color="auto"/>
                <w:right w:val="none" w:sz="0" w:space="0" w:color="auto"/>
              </w:divBdr>
            </w:div>
            <w:div w:id="1471051339">
              <w:marLeft w:val="0"/>
              <w:marRight w:val="0"/>
              <w:marTop w:val="0"/>
              <w:marBottom w:val="0"/>
              <w:divBdr>
                <w:top w:val="none" w:sz="0" w:space="0" w:color="auto"/>
                <w:left w:val="none" w:sz="0" w:space="0" w:color="auto"/>
                <w:bottom w:val="none" w:sz="0" w:space="0" w:color="auto"/>
                <w:right w:val="none" w:sz="0" w:space="0" w:color="auto"/>
              </w:divBdr>
            </w:div>
            <w:div w:id="947396161">
              <w:marLeft w:val="0"/>
              <w:marRight w:val="0"/>
              <w:marTop w:val="0"/>
              <w:marBottom w:val="0"/>
              <w:divBdr>
                <w:top w:val="none" w:sz="0" w:space="0" w:color="auto"/>
                <w:left w:val="none" w:sz="0" w:space="0" w:color="auto"/>
                <w:bottom w:val="none" w:sz="0" w:space="0" w:color="auto"/>
                <w:right w:val="none" w:sz="0" w:space="0" w:color="auto"/>
              </w:divBdr>
            </w:div>
            <w:div w:id="692536868">
              <w:marLeft w:val="0"/>
              <w:marRight w:val="0"/>
              <w:marTop w:val="0"/>
              <w:marBottom w:val="0"/>
              <w:divBdr>
                <w:top w:val="none" w:sz="0" w:space="0" w:color="auto"/>
                <w:left w:val="none" w:sz="0" w:space="0" w:color="auto"/>
                <w:bottom w:val="none" w:sz="0" w:space="0" w:color="auto"/>
                <w:right w:val="none" w:sz="0" w:space="0" w:color="auto"/>
              </w:divBdr>
            </w:div>
            <w:div w:id="2020812006">
              <w:marLeft w:val="0"/>
              <w:marRight w:val="0"/>
              <w:marTop w:val="0"/>
              <w:marBottom w:val="0"/>
              <w:divBdr>
                <w:top w:val="none" w:sz="0" w:space="0" w:color="auto"/>
                <w:left w:val="none" w:sz="0" w:space="0" w:color="auto"/>
                <w:bottom w:val="none" w:sz="0" w:space="0" w:color="auto"/>
                <w:right w:val="none" w:sz="0" w:space="0" w:color="auto"/>
              </w:divBdr>
            </w:div>
            <w:div w:id="792796030">
              <w:marLeft w:val="0"/>
              <w:marRight w:val="0"/>
              <w:marTop w:val="0"/>
              <w:marBottom w:val="0"/>
              <w:divBdr>
                <w:top w:val="none" w:sz="0" w:space="0" w:color="auto"/>
                <w:left w:val="none" w:sz="0" w:space="0" w:color="auto"/>
                <w:bottom w:val="none" w:sz="0" w:space="0" w:color="auto"/>
                <w:right w:val="none" w:sz="0" w:space="0" w:color="auto"/>
              </w:divBdr>
            </w:div>
            <w:div w:id="11803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6928">
      <w:bodyDiv w:val="1"/>
      <w:marLeft w:val="0"/>
      <w:marRight w:val="0"/>
      <w:marTop w:val="0"/>
      <w:marBottom w:val="0"/>
      <w:divBdr>
        <w:top w:val="none" w:sz="0" w:space="0" w:color="auto"/>
        <w:left w:val="none" w:sz="0" w:space="0" w:color="auto"/>
        <w:bottom w:val="none" w:sz="0" w:space="0" w:color="auto"/>
        <w:right w:val="none" w:sz="0" w:space="0" w:color="auto"/>
      </w:divBdr>
    </w:div>
    <w:div w:id="1951158522">
      <w:bodyDiv w:val="1"/>
      <w:marLeft w:val="0"/>
      <w:marRight w:val="0"/>
      <w:marTop w:val="0"/>
      <w:marBottom w:val="0"/>
      <w:divBdr>
        <w:top w:val="none" w:sz="0" w:space="0" w:color="auto"/>
        <w:left w:val="none" w:sz="0" w:space="0" w:color="auto"/>
        <w:bottom w:val="none" w:sz="0" w:space="0" w:color="auto"/>
        <w:right w:val="none" w:sz="0" w:space="0" w:color="auto"/>
      </w:divBdr>
    </w:div>
    <w:div w:id="1951354651">
      <w:bodyDiv w:val="1"/>
      <w:marLeft w:val="0"/>
      <w:marRight w:val="0"/>
      <w:marTop w:val="0"/>
      <w:marBottom w:val="0"/>
      <w:divBdr>
        <w:top w:val="none" w:sz="0" w:space="0" w:color="auto"/>
        <w:left w:val="none" w:sz="0" w:space="0" w:color="auto"/>
        <w:bottom w:val="none" w:sz="0" w:space="0" w:color="auto"/>
        <w:right w:val="none" w:sz="0" w:space="0" w:color="auto"/>
      </w:divBdr>
    </w:div>
    <w:div w:id="1975594776">
      <w:bodyDiv w:val="1"/>
      <w:marLeft w:val="0"/>
      <w:marRight w:val="0"/>
      <w:marTop w:val="0"/>
      <w:marBottom w:val="0"/>
      <w:divBdr>
        <w:top w:val="none" w:sz="0" w:space="0" w:color="auto"/>
        <w:left w:val="none" w:sz="0" w:space="0" w:color="auto"/>
        <w:bottom w:val="none" w:sz="0" w:space="0" w:color="auto"/>
        <w:right w:val="none" w:sz="0" w:space="0" w:color="auto"/>
      </w:divBdr>
    </w:div>
    <w:div w:id="1978487375">
      <w:bodyDiv w:val="1"/>
      <w:marLeft w:val="0"/>
      <w:marRight w:val="0"/>
      <w:marTop w:val="0"/>
      <w:marBottom w:val="0"/>
      <w:divBdr>
        <w:top w:val="none" w:sz="0" w:space="0" w:color="auto"/>
        <w:left w:val="none" w:sz="0" w:space="0" w:color="auto"/>
        <w:bottom w:val="none" w:sz="0" w:space="0" w:color="auto"/>
        <w:right w:val="none" w:sz="0" w:space="0" w:color="auto"/>
      </w:divBdr>
    </w:div>
    <w:div w:id="1983539779">
      <w:bodyDiv w:val="1"/>
      <w:marLeft w:val="0"/>
      <w:marRight w:val="0"/>
      <w:marTop w:val="0"/>
      <w:marBottom w:val="0"/>
      <w:divBdr>
        <w:top w:val="none" w:sz="0" w:space="0" w:color="auto"/>
        <w:left w:val="none" w:sz="0" w:space="0" w:color="auto"/>
        <w:bottom w:val="none" w:sz="0" w:space="0" w:color="auto"/>
        <w:right w:val="none" w:sz="0" w:space="0" w:color="auto"/>
      </w:divBdr>
    </w:div>
    <w:div w:id="1984500450">
      <w:bodyDiv w:val="1"/>
      <w:marLeft w:val="0"/>
      <w:marRight w:val="0"/>
      <w:marTop w:val="0"/>
      <w:marBottom w:val="0"/>
      <w:divBdr>
        <w:top w:val="none" w:sz="0" w:space="0" w:color="auto"/>
        <w:left w:val="none" w:sz="0" w:space="0" w:color="auto"/>
        <w:bottom w:val="none" w:sz="0" w:space="0" w:color="auto"/>
        <w:right w:val="none" w:sz="0" w:space="0" w:color="auto"/>
      </w:divBdr>
      <w:divsChild>
        <w:div w:id="1269658799">
          <w:marLeft w:val="0"/>
          <w:marRight w:val="0"/>
          <w:marTop w:val="0"/>
          <w:marBottom w:val="0"/>
          <w:divBdr>
            <w:top w:val="none" w:sz="0" w:space="0" w:color="auto"/>
            <w:left w:val="none" w:sz="0" w:space="0" w:color="auto"/>
            <w:bottom w:val="none" w:sz="0" w:space="0" w:color="auto"/>
            <w:right w:val="none" w:sz="0" w:space="0" w:color="auto"/>
          </w:divBdr>
          <w:divsChild>
            <w:div w:id="1865702690">
              <w:marLeft w:val="0"/>
              <w:marRight w:val="0"/>
              <w:marTop w:val="0"/>
              <w:marBottom w:val="0"/>
              <w:divBdr>
                <w:top w:val="none" w:sz="0" w:space="0" w:color="auto"/>
                <w:left w:val="none" w:sz="0" w:space="0" w:color="auto"/>
                <w:bottom w:val="none" w:sz="0" w:space="0" w:color="auto"/>
                <w:right w:val="none" w:sz="0" w:space="0" w:color="auto"/>
              </w:divBdr>
            </w:div>
            <w:div w:id="1501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5631">
      <w:bodyDiv w:val="1"/>
      <w:marLeft w:val="0"/>
      <w:marRight w:val="0"/>
      <w:marTop w:val="0"/>
      <w:marBottom w:val="0"/>
      <w:divBdr>
        <w:top w:val="none" w:sz="0" w:space="0" w:color="auto"/>
        <w:left w:val="none" w:sz="0" w:space="0" w:color="auto"/>
        <w:bottom w:val="none" w:sz="0" w:space="0" w:color="auto"/>
        <w:right w:val="none" w:sz="0" w:space="0" w:color="auto"/>
      </w:divBdr>
      <w:divsChild>
        <w:div w:id="1587497155">
          <w:marLeft w:val="0"/>
          <w:marRight w:val="0"/>
          <w:marTop w:val="0"/>
          <w:marBottom w:val="0"/>
          <w:divBdr>
            <w:top w:val="none" w:sz="0" w:space="0" w:color="auto"/>
            <w:left w:val="none" w:sz="0" w:space="0" w:color="auto"/>
            <w:bottom w:val="none" w:sz="0" w:space="0" w:color="auto"/>
            <w:right w:val="none" w:sz="0" w:space="0" w:color="auto"/>
          </w:divBdr>
          <w:divsChild>
            <w:div w:id="6096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139">
      <w:bodyDiv w:val="1"/>
      <w:marLeft w:val="0"/>
      <w:marRight w:val="0"/>
      <w:marTop w:val="0"/>
      <w:marBottom w:val="0"/>
      <w:divBdr>
        <w:top w:val="none" w:sz="0" w:space="0" w:color="auto"/>
        <w:left w:val="none" w:sz="0" w:space="0" w:color="auto"/>
        <w:bottom w:val="none" w:sz="0" w:space="0" w:color="auto"/>
        <w:right w:val="none" w:sz="0" w:space="0" w:color="auto"/>
      </w:divBdr>
    </w:div>
    <w:div w:id="2015111110">
      <w:bodyDiv w:val="1"/>
      <w:marLeft w:val="0"/>
      <w:marRight w:val="0"/>
      <w:marTop w:val="0"/>
      <w:marBottom w:val="0"/>
      <w:divBdr>
        <w:top w:val="none" w:sz="0" w:space="0" w:color="auto"/>
        <w:left w:val="none" w:sz="0" w:space="0" w:color="auto"/>
        <w:bottom w:val="none" w:sz="0" w:space="0" w:color="auto"/>
        <w:right w:val="none" w:sz="0" w:space="0" w:color="auto"/>
      </w:divBdr>
    </w:div>
    <w:div w:id="2024163458">
      <w:bodyDiv w:val="1"/>
      <w:marLeft w:val="0"/>
      <w:marRight w:val="0"/>
      <w:marTop w:val="0"/>
      <w:marBottom w:val="0"/>
      <w:divBdr>
        <w:top w:val="none" w:sz="0" w:space="0" w:color="auto"/>
        <w:left w:val="none" w:sz="0" w:space="0" w:color="auto"/>
        <w:bottom w:val="none" w:sz="0" w:space="0" w:color="auto"/>
        <w:right w:val="none" w:sz="0" w:space="0" w:color="auto"/>
      </w:divBdr>
    </w:div>
    <w:div w:id="2028825448">
      <w:bodyDiv w:val="1"/>
      <w:marLeft w:val="0"/>
      <w:marRight w:val="0"/>
      <w:marTop w:val="0"/>
      <w:marBottom w:val="0"/>
      <w:divBdr>
        <w:top w:val="none" w:sz="0" w:space="0" w:color="auto"/>
        <w:left w:val="none" w:sz="0" w:space="0" w:color="auto"/>
        <w:bottom w:val="none" w:sz="0" w:space="0" w:color="auto"/>
        <w:right w:val="none" w:sz="0" w:space="0" w:color="auto"/>
      </w:divBdr>
    </w:div>
    <w:div w:id="2037925345">
      <w:bodyDiv w:val="1"/>
      <w:marLeft w:val="0"/>
      <w:marRight w:val="0"/>
      <w:marTop w:val="0"/>
      <w:marBottom w:val="0"/>
      <w:divBdr>
        <w:top w:val="none" w:sz="0" w:space="0" w:color="auto"/>
        <w:left w:val="none" w:sz="0" w:space="0" w:color="auto"/>
        <w:bottom w:val="none" w:sz="0" w:space="0" w:color="auto"/>
        <w:right w:val="none" w:sz="0" w:space="0" w:color="auto"/>
      </w:divBdr>
    </w:div>
    <w:div w:id="2038433997">
      <w:bodyDiv w:val="1"/>
      <w:marLeft w:val="0"/>
      <w:marRight w:val="0"/>
      <w:marTop w:val="0"/>
      <w:marBottom w:val="0"/>
      <w:divBdr>
        <w:top w:val="none" w:sz="0" w:space="0" w:color="auto"/>
        <w:left w:val="none" w:sz="0" w:space="0" w:color="auto"/>
        <w:bottom w:val="none" w:sz="0" w:space="0" w:color="auto"/>
        <w:right w:val="none" w:sz="0" w:space="0" w:color="auto"/>
      </w:divBdr>
    </w:div>
    <w:div w:id="2052072493">
      <w:bodyDiv w:val="1"/>
      <w:marLeft w:val="0"/>
      <w:marRight w:val="0"/>
      <w:marTop w:val="0"/>
      <w:marBottom w:val="0"/>
      <w:divBdr>
        <w:top w:val="none" w:sz="0" w:space="0" w:color="auto"/>
        <w:left w:val="none" w:sz="0" w:space="0" w:color="auto"/>
        <w:bottom w:val="none" w:sz="0" w:space="0" w:color="auto"/>
        <w:right w:val="none" w:sz="0" w:space="0" w:color="auto"/>
      </w:divBdr>
    </w:div>
    <w:div w:id="2054183549">
      <w:bodyDiv w:val="1"/>
      <w:marLeft w:val="0"/>
      <w:marRight w:val="0"/>
      <w:marTop w:val="0"/>
      <w:marBottom w:val="0"/>
      <w:divBdr>
        <w:top w:val="none" w:sz="0" w:space="0" w:color="auto"/>
        <w:left w:val="none" w:sz="0" w:space="0" w:color="auto"/>
        <w:bottom w:val="none" w:sz="0" w:space="0" w:color="auto"/>
        <w:right w:val="none" w:sz="0" w:space="0" w:color="auto"/>
      </w:divBdr>
    </w:div>
    <w:div w:id="2057317192">
      <w:bodyDiv w:val="1"/>
      <w:marLeft w:val="0"/>
      <w:marRight w:val="0"/>
      <w:marTop w:val="0"/>
      <w:marBottom w:val="0"/>
      <w:divBdr>
        <w:top w:val="none" w:sz="0" w:space="0" w:color="auto"/>
        <w:left w:val="none" w:sz="0" w:space="0" w:color="auto"/>
        <w:bottom w:val="none" w:sz="0" w:space="0" w:color="auto"/>
        <w:right w:val="none" w:sz="0" w:space="0" w:color="auto"/>
      </w:divBdr>
    </w:div>
    <w:div w:id="2057966965">
      <w:bodyDiv w:val="1"/>
      <w:marLeft w:val="0"/>
      <w:marRight w:val="0"/>
      <w:marTop w:val="0"/>
      <w:marBottom w:val="0"/>
      <w:divBdr>
        <w:top w:val="none" w:sz="0" w:space="0" w:color="auto"/>
        <w:left w:val="none" w:sz="0" w:space="0" w:color="auto"/>
        <w:bottom w:val="none" w:sz="0" w:space="0" w:color="auto"/>
        <w:right w:val="none" w:sz="0" w:space="0" w:color="auto"/>
      </w:divBdr>
    </w:div>
    <w:div w:id="2086952772">
      <w:bodyDiv w:val="1"/>
      <w:marLeft w:val="0"/>
      <w:marRight w:val="0"/>
      <w:marTop w:val="0"/>
      <w:marBottom w:val="0"/>
      <w:divBdr>
        <w:top w:val="none" w:sz="0" w:space="0" w:color="auto"/>
        <w:left w:val="none" w:sz="0" w:space="0" w:color="auto"/>
        <w:bottom w:val="none" w:sz="0" w:space="0" w:color="auto"/>
        <w:right w:val="none" w:sz="0" w:space="0" w:color="auto"/>
      </w:divBdr>
    </w:div>
    <w:div w:id="2087263483">
      <w:bodyDiv w:val="1"/>
      <w:marLeft w:val="0"/>
      <w:marRight w:val="0"/>
      <w:marTop w:val="0"/>
      <w:marBottom w:val="0"/>
      <w:divBdr>
        <w:top w:val="none" w:sz="0" w:space="0" w:color="auto"/>
        <w:left w:val="none" w:sz="0" w:space="0" w:color="auto"/>
        <w:bottom w:val="none" w:sz="0" w:space="0" w:color="auto"/>
        <w:right w:val="none" w:sz="0" w:space="0" w:color="auto"/>
      </w:divBdr>
    </w:div>
    <w:div w:id="2098942155">
      <w:bodyDiv w:val="1"/>
      <w:marLeft w:val="0"/>
      <w:marRight w:val="0"/>
      <w:marTop w:val="0"/>
      <w:marBottom w:val="0"/>
      <w:divBdr>
        <w:top w:val="none" w:sz="0" w:space="0" w:color="auto"/>
        <w:left w:val="none" w:sz="0" w:space="0" w:color="auto"/>
        <w:bottom w:val="none" w:sz="0" w:space="0" w:color="auto"/>
        <w:right w:val="none" w:sz="0" w:space="0" w:color="auto"/>
      </w:divBdr>
    </w:div>
    <w:div w:id="2106608336">
      <w:bodyDiv w:val="1"/>
      <w:marLeft w:val="0"/>
      <w:marRight w:val="0"/>
      <w:marTop w:val="0"/>
      <w:marBottom w:val="0"/>
      <w:divBdr>
        <w:top w:val="none" w:sz="0" w:space="0" w:color="auto"/>
        <w:left w:val="none" w:sz="0" w:space="0" w:color="auto"/>
        <w:bottom w:val="none" w:sz="0" w:space="0" w:color="auto"/>
        <w:right w:val="none" w:sz="0" w:space="0" w:color="auto"/>
      </w:divBdr>
    </w:div>
    <w:div w:id="2117745875">
      <w:bodyDiv w:val="1"/>
      <w:marLeft w:val="0"/>
      <w:marRight w:val="0"/>
      <w:marTop w:val="0"/>
      <w:marBottom w:val="0"/>
      <w:divBdr>
        <w:top w:val="none" w:sz="0" w:space="0" w:color="auto"/>
        <w:left w:val="none" w:sz="0" w:space="0" w:color="auto"/>
        <w:bottom w:val="none" w:sz="0" w:space="0" w:color="auto"/>
        <w:right w:val="none" w:sz="0" w:space="0" w:color="auto"/>
      </w:divBdr>
    </w:div>
    <w:div w:id="2127193668">
      <w:bodyDiv w:val="1"/>
      <w:marLeft w:val="0"/>
      <w:marRight w:val="0"/>
      <w:marTop w:val="0"/>
      <w:marBottom w:val="0"/>
      <w:divBdr>
        <w:top w:val="none" w:sz="0" w:space="0" w:color="auto"/>
        <w:left w:val="none" w:sz="0" w:space="0" w:color="auto"/>
        <w:bottom w:val="none" w:sz="0" w:space="0" w:color="auto"/>
        <w:right w:val="none" w:sz="0" w:space="0" w:color="auto"/>
      </w:divBdr>
    </w:div>
    <w:div w:id="2128231773">
      <w:bodyDiv w:val="1"/>
      <w:marLeft w:val="0"/>
      <w:marRight w:val="0"/>
      <w:marTop w:val="0"/>
      <w:marBottom w:val="0"/>
      <w:divBdr>
        <w:top w:val="none" w:sz="0" w:space="0" w:color="auto"/>
        <w:left w:val="none" w:sz="0" w:space="0" w:color="auto"/>
        <w:bottom w:val="none" w:sz="0" w:space="0" w:color="auto"/>
        <w:right w:val="none" w:sz="0" w:space="0" w:color="auto"/>
      </w:divBdr>
    </w:div>
    <w:div w:id="2133133893">
      <w:bodyDiv w:val="1"/>
      <w:marLeft w:val="0"/>
      <w:marRight w:val="0"/>
      <w:marTop w:val="0"/>
      <w:marBottom w:val="0"/>
      <w:divBdr>
        <w:top w:val="none" w:sz="0" w:space="0" w:color="auto"/>
        <w:left w:val="none" w:sz="0" w:space="0" w:color="auto"/>
        <w:bottom w:val="none" w:sz="0" w:space="0" w:color="auto"/>
        <w:right w:val="none" w:sz="0" w:space="0" w:color="auto"/>
      </w:divBdr>
    </w:div>
    <w:div w:id="213787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gif"/><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hyperlink" Target="https://blog.hubspot.com/website/ui-design?hubs_content=blog.hubspot.com/website/what-is-gui&amp;hubs_content-cta=user%20interfa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gif"/><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publicdomainpictures.net/view-image.php?image=341500&amp;picture=-"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Bro21</b:Tag>
    <b:SourceType>InternetSite</b:SourceType>
    <b:Guid>{D2BCF55C-4192-F842-A0BE-24E5E83A4D3E}</b:Guid>
    <b:Author>
      <b:Author>
        <b:NameList>
          <b:Person>
            <b:Last>Bro</b:Last>
            <b:First>Code</b:First>
          </b:Person>
        </b:NameList>
      </b:Author>
    </b:Author>
    <b:Title>Python Full Course for free 🐍</b:Title>
    <b:URL>https://www.youtube.com/watch?v=XKHEtdqhLK8&amp;t=23528s&amp;ab_channel=BroCode</b:URL>
    <b:Year>2021</b:Year>
    <b:Month>February</b:Month>
    <b:Day>15</b:Day>
    <b:InternetSiteTitle>YouTube</b:InternetSiteTitle>
    <b:RefOrder>2</b:RefOrder>
  </b:Source>
  <b:Source>
    <b:Tag>W3S1</b:Tag>
    <b:SourceType>InternetSite</b:SourceType>
    <b:Guid>{5A71020E-980D-9B45-B2F6-3E10F48331AC}</b:Guid>
    <b:Title>Python Functions</b:Title>
    <b:URL>https://www.w3schools.com/python/python_functions.asp</b:URL>
    <b:Author>
      <b:Author>
        <b:NameList>
          <b:Person>
            <b:Last>Data</b:Last>
            <b:First>Refsnes</b:First>
          </b:Person>
        </b:NameList>
      </b:Author>
    </b:Author>
    <b:InternetSiteTitle>W3Schools</b:InternetSiteTitle>
    <b:RefOrder>10</b:RefOrder>
  </b:Source>
  <b:Source>
    <b:Tag>W3S</b:Tag>
    <b:SourceType>InternetSite</b:SourceType>
    <b:Guid>{09F67F51-4622-7047-A89A-A91BB6548C77}</b:Guid>
    <b:Title>Python Classes</b:Title>
    <b:URL>https://www.w3schools.com/python/python_classes.asp</b:URL>
    <b:Author>
      <b:Author>
        <b:NameList>
          <b:Person>
            <b:Last>Data</b:Last>
            <b:First>Refsnes</b:First>
          </b:Person>
        </b:NameList>
      </b:Author>
    </b:Author>
    <b:InternetSiteTitle>W3Schools</b:InternetSiteTitle>
    <b:RefOrder>5</b:RefOrder>
  </b:Source>
  <b:Source>
    <b:Tag>Bru1</b:Tag>
    <b:SourceType>InternetSite</b:SourceType>
    <b:Guid>{B2D6B2AC-C4C6-1A46-B4A0-178B45F36B09}</b:Guid>
    <b:URL>https://www.cs.mcgill.ca/~hv/classes/MS/TkinterPres/</b:URL>
    <b:Author>
      <b:Author>
        <b:NameList>
          <b:Person>
            <b:Last>Dufour</b:Last>
            <b:First>Bruno</b:First>
          </b:Person>
        </b:NameList>
      </b:Author>
    </b:Author>
    <b:Title>Tkinter Press</b:Title>
    <b:InternetSiteTitle>McGill</b:InternetSiteTitle>
    <b:RefOrder>7</b:RefOrder>
  </b:Source>
  <b:Source>
    <b:Tag>Jam23</b:Tag>
    <b:SourceType>InternetSite</b:SourceType>
    <b:Guid>{B84D810C-BE93-4047-997F-0F184FD1CA2A}</b:Guid>
    <b:Author>
      <b:Author>
        <b:NameList>
          <b:Person>
            <b:Last>Juviler</b:Last>
            <b:First>Jamie</b:First>
          </b:Person>
        </b:NameList>
      </b:Author>
    </b:Author>
    <b:Title>What is GUI</b:Title>
    <b:URL>https://blog.hubspot.com/website/what-is-gui</b:URL>
    <b:Year>2023</b:Year>
    <b:Month>August</b:Month>
    <b:Day>30</b:Day>
    <b:InternetSiteTitle>HubSpot</b:InternetSiteTitle>
    <b:RefOrder>6</b:RefOrder>
  </b:Source>
  <b:Source>
    <b:Tag>Ber22</b:Tag>
    <b:SourceType>InternetSite</b:SourceType>
    <b:Guid>{E48CC2FD-3F9F-C041-B53B-85C2C28E7F81}</b:Guid>
    <b:Author>
      <b:Author>
        <b:NameList>
          <b:Person>
            <b:Last>Klein</b:Last>
            <b:First>Bernd</b:First>
          </b:Person>
        </b:NameList>
      </b:Author>
    </b:Author>
    <b:Title>Buttons in Tkinter</b:Title>
    <b:URL>https://python-course.eu/tkinter/buttons-in-tkinter.php#:~:text=The%20Button%20widget%20is%20a,text%20and%20images%20like%20labels.</b:URL>
    <b:Year>2022</b:Year>
    <b:Month>February</b:Month>
    <b:Day>1</b:Day>
    <b:InternetSiteTitle>python-course</b:InternetSiteTitle>
    <b:RefOrder>9</b:RefOrder>
  </b:Source>
  <b:Source>
    <b:Tag>W3S2</b:Tag>
    <b:SourceType>InternetSite</b:SourceType>
    <b:Guid>{A2CF32A1-8F17-D747-A6C6-12BCED0CFF83}</b:Guid>
    <b:Title>Charsets</b:Title>
    <b:URL>https://www.w3schools.com/charsets/ref_html_utf8.asp</b:URL>
    <b:Author>
      <b:Author>
        <b:NameList>
          <b:Person>
            <b:Last>Data</b:Last>
            <b:First>Refsnes</b:First>
          </b:Person>
        </b:NameList>
      </b:Author>
    </b:Author>
    <b:InternetSiteTitle>W3Schools</b:InternetSiteTitle>
    <b:RefOrder>8</b:RefOrder>
  </b:Source>
  <b:Source>
    <b:Tag>W3S3</b:Tag>
    <b:SourceType>InternetSite</b:SourceType>
    <b:Guid>{3C844D6B-4C2A-7D47-A0AC-AA75BBD4780D}</b:Guid>
    <b:Title>Python Modules</b:Title>
    <b:URL>https://www.w3schools.com/python/python_modules.asp</b:URL>
    <b:Author>
      <b:Author>
        <b:NameList>
          <b:Person>
            <b:Last>Data</b:Last>
            <b:First>Refsnes</b:First>
          </b:Person>
        </b:NameList>
      </b:Author>
    </b:Author>
    <b:InternetSiteTitle>W3Schools</b:InternetSiteTitle>
    <b:RefOrder>11</b:RefOrder>
  </b:Source>
  <b:Source>
    <b:Tag>W3S4</b:Tag>
    <b:SourceType>InternetSite</b:SourceType>
    <b:Guid>{1587342D-BC60-8647-A001-C0F8B2687AAE}</b:Guid>
    <b:Title>Default</b:Title>
    <b:URL>https://www.w3schools.com/python/default.asp</b:URL>
    <b:Author>
      <b:Author>
        <b:NameList>
          <b:Person>
            <b:Last>Data</b:Last>
            <b:First>Refsnes</b:First>
          </b:Person>
        </b:NameList>
      </b:Author>
    </b:Author>
    <b:InternetSiteTitle>W3Schools</b:InternetSiteTitle>
    <b:RefOrder>3</b:RefOrder>
  </b:Source>
  <b:Source>
    <b:Tag>W3S5</b:Tag>
    <b:SourceType>InternetSite</b:SourceType>
    <b:Guid>{B5151263-5DC5-4B40-B1A0-CA998BC8DA55}</b:Guid>
    <b:Title>Python elif</b:Title>
    <b:URL>https://www.w3schools.com/python/gloss_python_elif.asp</b:URL>
    <b:Author>
      <b:Author>
        <b:NameList>
          <b:Person>
            <b:Last>Data</b:Last>
            <b:First>Refsnes</b:First>
          </b:Person>
        </b:NameList>
      </b:Author>
    </b:Author>
    <b:InternetSiteTitle>W3Schools</b:InternetSiteTitle>
    <b:RefOrder>12</b:RefOrder>
  </b:Source>
  <b:Source>
    <b:Tag>alg22</b:Tag>
    <b:SourceType>InternetSite</b:SourceType>
    <b:Guid>{ABC81A26-F67F-C344-8F6A-8BA7BC0F6FE8}</b:Guid>
    <b:Title>Bobby Fischer (1972 World Chess Champion) On Why Chess is a Lousy Game and How to Save It</b:Title>
    <b:Year>2022</b:Year>
    <b:Month>July</b:Month>
    <b:Day>25</b:Day>
    <b:Author>
      <b:Author>
        <b:NameList>
          <b:Person>
            <b:Last>algekalipso</b:Last>
          </b:Person>
        </b:NameList>
      </b:Author>
    </b:Author>
    <b:InternetSiteTitle>Qualia Computing</b:InternetSiteTitle>
    <b:URL>https://qualiacomputing.com/2022/07/25/bobby-fischer-1972-world-chess-champion-on-why-chess-is-a-lousy-game-and-how-to-save-it/#:~:text=Bobby%20Fischer%3A%20No%2C%20no%2C,I%20don't%20need%20it.</b:URL>
    <b:RefOrder>1</b:RefOrder>
  </b:Source>
  <b:Source>
    <b:Tag>j0020</b:Tag>
    <b:SourceType>InternetSite</b:SourceType>
    <b:Guid>{7C70D92F-32D6-0744-A557-B11D3F0B6F0D}</b:Guid>
    <b:Author>
      <b:Author>
        <b:NameList>
          <b:Person>
            <b:Last>j00nas</b:Last>
          </b:Person>
        </b:NameList>
      </b:Author>
    </b:Author>
    <b:Title>chess GUI</b:Title>
    <b:InternetSiteTitle>GitHub</b:InternetSiteTitle>
    <b:URL>https://github.com/j00nas/python-chess-game-GUI/blob/master/chess_GUI.py</b:URL>
    <b:Year>2020</b:Yea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Gabriel xmlns="54360369-8f2a-4335-bc31-c9825dd21104">
      <UserInfo>
        <DisplayName/>
        <AccountId xsi:nil="true"/>
        <AccountType/>
      </UserInfo>
    </Gabriel>
    <lcf76f155ced4ddcb4097134ff3c332f xmlns="54360369-8f2a-4335-bc31-c9825dd21104">
      <Terms xmlns="http://schemas.microsoft.com/office/infopath/2007/PartnerControls"/>
    </lcf76f155ced4ddcb4097134ff3c332f>
    <TaxCatchAll xmlns="8af43b0a-f371-4bc6-a239-c7b0c44cb1e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0B00842FB5E1A24AA18016FADDDC68C0" ma:contentTypeVersion="21" ma:contentTypeDescription="Ein neues Dokument erstellen." ma:contentTypeScope="" ma:versionID="07e89163e8b6229bd1973609071146f0">
  <xsd:schema xmlns:xsd="http://www.w3.org/2001/XMLSchema" xmlns:xs="http://www.w3.org/2001/XMLSchema" xmlns:p="http://schemas.microsoft.com/office/2006/metadata/properties" xmlns:ns2="54360369-8f2a-4335-bc31-c9825dd21104" xmlns:ns3="8af43b0a-f371-4bc6-a239-c7b0c44cb1e1" targetNamespace="http://schemas.microsoft.com/office/2006/metadata/properties" ma:root="true" ma:fieldsID="9c719ddd2e080bf4c2389eed2491f25e" ns2:_="" ns3:_="">
    <xsd:import namespace="54360369-8f2a-4335-bc31-c9825dd21104"/>
    <xsd:import namespace="8af43b0a-f371-4bc6-a239-c7b0c44cb1e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Gabriel"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360369-8f2a-4335-bc31-c9825dd211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hidden="true" ma:internalName="MediaServiceAutoTags" ma:readOnly="true">
      <xsd:simpleType>
        <xsd:restriction base="dms:Text"/>
      </xsd:simpleType>
    </xsd:element>
    <xsd:element name="MediaServiceOCR" ma:index="11" nillable="true" ma:displayName="Extracted Text" ma:hidden="true" ma:internalName="MediaServiceOCR"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hidden="true" ma:internalName="MediaServiceKeyPoints" ma:readOnly="tru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Gabriel" ma:index="21" nillable="true" ma:displayName="Gabriel" ma:format="Dropdown" ma:list="UserInfo" ma:SharePointGroup="0" ma:internalName="Gabriel">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0feb01f8-e923-45a1-aeb4-2d22cab5de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af43b0a-f371-4bc6-a239-c7b0c44cb1e1" elementFormDefault="qualified">
    <xsd:import namespace="http://schemas.microsoft.com/office/2006/documentManagement/types"/>
    <xsd:import namespace="http://schemas.microsoft.com/office/infopath/2007/PartnerControls"/>
    <xsd:element name="SharedWithUsers" ma:index="16" nillable="true" ma:displayName="Freigegeben für"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hidden="true" ma:internalName="SharedWithDetails" ma:readOnly="true">
      <xsd:simpleType>
        <xsd:restriction base="dms:Note"/>
      </xsd:simpleType>
    </xsd:element>
    <xsd:element name="TaxCatchAll" ma:index="24" nillable="true" ma:displayName="Taxonomy Catch All Column" ma:hidden="true" ma:list="{eddc28a1-2a70-4679-b891-656332c737fa}" ma:internalName="TaxCatchAll" ma:showField="CatchAllData" ma:web="8af43b0a-f371-4bc6-a239-c7b0c44cb1e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altstyp"/>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3BA4B8-6697-4394-BB4F-DC96583369A6}">
  <ds:schemaRefs>
    <ds:schemaRef ds:uri="http://schemas.microsoft.com/sharepoint/v3/contenttype/forms"/>
  </ds:schemaRefs>
</ds:datastoreItem>
</file>

<file path=customXml/itemProps2.xml><?xml version="1.0" encoding="utf-8"?>
<ds:datastoreItem xmlns:ds="http://schemas.openxmlformats.org/officeDocument/2006/customXml" ds:itemID="{F870340D-84C3-924B-8175-705555A01D04}">
  <ds:schemaRefs>
    <ds:schemaRef ds:uri="http://schemas.openxmlformats.org/officeDocument/2006/bibliography"/>
  </ds:schemaRefs>
</ds:datastoreItem>
</file>

<file path=customXml/itemProps3.xml><?xml version="1.0" encoding="utf-8"?>
<ds:datastoreItem xmlns:ds="http://schemas.openxmlformats.org/officeDocument/2006/customXml" ds:itemID="{EC02B29B-4DA1-4218-8DBD-746FC57F2C39}">
  <ds:schemaRefs>
    <ds:schemaRef ds:uri="http://schemas.microsoft.com/office/2006/metadata/properties"/>
    <ds:schemaRef ds:uri="http://schemas.microsoft.com/office/infopath/2007/PartnerControls"/>
    <ds:schemaRef ds:uri="54360369-8f2a-4335-bc31-c9825dd21104"/>
    <ds:schemaRef ds:uri="8af43b0a-f371-4bc6-a239-c7b0c44cb1e1"/>
  </ds:schemaRefs>
</ds:datastoreItem>
</file>

<file path=customXml/itemProps4.xml><?xml version="1.0" encoding="utf-8"?>
<ds:datastoreItem xmlns:ds="http://schemas.openxmlformats.org/officeDocument/2006/customXml" ds:itemID="{79141142-13AD-4F5C-8296-FF8AB7E74C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360369-8f2a-4335-bc31-c9825dd21104"/>
    <ds:schemaRef ds:uri="8af43b0a-f371-4bc6-a239-c7b0c44cb1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31</Pages>
  <Words>7914</Words>
  <Characters>45112</Characters>
  <Application>Microsoft Office Word</Application>
  <DocSecurity>0</DocSecurity>
  <Lines>375</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Cluster 06 BLD SG</Company>
  <LinksUpToDate>false</LinksUpToDate>
  <CharactersWithSpaces>52921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Reuteler Nadja</dc:creator>
  <cp:keywords/>
  <dc:description/>
  <cp:lastModifiedBy>Attila Vizhanyo</cp:lastModifiedBy>
  <cp:revision>47</cp:revision>
  <dcterms:created xsi:type="dcterms:W3CDTF">2016-06-20T06:47:00Z</dcterms:created>
  <dcterms:modified xsi:type="dcterms:W3CDTF">2024-01-04T11:52:00Z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0x0101000B00842FB5E1A24AA18016FADDDC68C0</vt:lpwstr>
  </property>
</Properties>
</file>